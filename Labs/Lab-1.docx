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B8507D7" w14:textId="77777777" w:rsidR="0099000C" w:rsidRDefault="0099000C" w:rsidP="00A455F8">
      <w:pPr>
        <w:pStyle w:val="NoSpacing"/>
      </w:pPr>
    </w:p>
    <w:p w14:paraId="6E5FEB67" w14:textId="77777777" w:rsidR="0099000C" w:rsidRDefault="0099000C" w:rsidP="0099000C">
      <w:pPr>
        <w:pStyle w:val="NoSpacing"/>
      </w:pPr>
      <w:r>
        <w:t>Lab 1 – AWS – Single FGT Deployment</w:t>
      </w:r>
    </w:p>
    <w:p w14:paraId="544ECECA" w14:textId="77777777" w:rsidR="0099000C" w:rsidRDefault="0099000C" w:rsidP="00A455F8">
      <w:pPr>
        <w:pStyle w:val="NoSpacing"/>
        <w:pBdr>
          <w:bottom w:val="single" w:sz="6" w:space="1" w:color="auto"/>
        </w:pBdr>
      </w:pPr>
    </w:p>
    <w:p w14:paraId="1380D789" w14:textId="77777777" w:rsidR="00932177" w:rsidRDefault="00932177" w:rsidP="00A455F8">
      <w:pPr>
        <w:pStyle w:val="NoSpacing"/>
      </w:pPr>
    </w:p>
    <w:p w14:paraId="7FF060DB" w14:textId="6CFDB7D7" w:rsidR="00CF5CB2" w:rsidRPr="00CF5CB2" w:rsidRDefault="00CF5CB2" w:rsidP="00CF5CB2">
      <w:pPr>
        <w:pStyle w:val="NoSpacing"/>
      </w:pPr>
      <w:r w:rsidRPr="00CF5CB2">
        <w:rPr>
          <w:b/>
          <w:bCs/>
        </w:rPr>
        <w:t>Goal</w:t>
      </w:r>
      <w:r w:rsidRPr="00CF5CB2">
        <w:t xml:space="preserve"> – </w:t>
      </w:r>
      <w:r>
        <w:t>Deploy a single FortiGate into a single AZ and establish connectivity.</w:t>
      </w:r>
    </w:p>
    <w:p w14:paraId="43C0B5BB" w14:textId="4074EF26" w:rsidR="00CF5CB2" w:rsidRPr="00CF5CB2" w:rsidRDefault="00CF5CB2" w:rsidP="00CF5CB2">
      <w:pPr>
        <w:pStyle w:val="NoSpacing"/>
      </w:pPr>
      <w:r w:rsidRPr="00CF5CB2">
        <w:rPr>
          <w:b/>
          <w:bCs/>
        </w:rPr>
        <w:t>Task</w:t>
      </w:r>
      <w:r w:rsidRPr="00CF5CB2">
        <w:t xml:space="preserve"> – </w:t>
      </w:r>
      <w:r w:rsidR="00DC18DE">
        <w:t xml:space="preserve">Build every component </w:t>
      </w:r>
      <w:r w:rsidR="008878D6">
        <w:t>including VPC, subnets, route tables, ENIs,</w:t>
      </w:r>
      <w:r w:rsidR="00B87078">
        <w:t xml:space="preserve"> IGW, and FGT EC2.</w:t>
      </w:r>
      <w:r w:rsidR="008878D6">
        <w:t xml:space="preserve"> </w:t>
      </w:r>
    </w:p>
    <w:p w14:paraId="5308B0A8" w14:textId="7CD09E8F" w:rsidR="00CF5CB2" w:rsidRPr="00CF5CB2" w:rsidRDefault="00CF5CB2" w:rsidP="00CF5CB2">
      <w:pPr>
        <w:pStyle w:val="NoSpacing"/>
      </w:pPr>
      <w:r w:rsidRPr="00CF5CB2">
        <w:rPr>
          <w:b/>
          <w:bCs/>
        </w:rPr>
        <w:t>Validation</w:t>
      </w:r>
      <w:r w:rsidRPr="00CF5CB2">
        <w:t xml:space="preserve"> – </w:t>
      </w:r>
      <w:r w:rsidR="00B87078">
        <w:t>FortiGate GUI will be accessed remotely.</w:t>
      </w:r>
    </w:p>
    <w:p w14:paraId="0F6E0230" w14:textId="77777777" w:rsidR="00CF5CB2" w:rsidRPr="00CF5CB2" w:rsidRDefault="00CF5CB2" w:rsidP="00CF5CB2">
      <w:pPr>
        <w:pStyle w:val="NoSpacing"/>
      </w:pPr>
    </w:p>
    <w:p w14:paraId="0A56A729" w14:textId="77777777" w:rsidR="00CF5CB2" w:rsidRPr="00CF5CB2" w:rsidRDefault="00CF5CB2" w:rsidP="00CF5CB2">
      <w:pPr>
        <w:pStyle w:val="NoSpacing"/>
        <w:rPr>
          <w:b/>
          <w:bCs/>
        </w:rPr>
      </w:pPr>
      <w:r w:rsidRPr="00CF5CB2">
        <w:rPr>
          <w:b/>
          <w:bCs/>
        </w:rPr>
        <w:t>Introduction</w:t>
      </w:r>
    </w:p>
    <w:p w14:paraId="13AD9C7A" w14:textId="24E5B10E" w:rsidR="00CF5CB2" w:rsidRPr="00CF5CB2" w:rsidRDefault="00CF5CB2" w:rsidP="006149E0">
      <w:pPr>
        <w:pStyle w:val="NoSpacing"/>
      </w:pPr>
      <w:r w:rsidRPr="00CF5CB2">
        <w:t xml:space="preserve">In this task, </w:t>
      </w:r>
      <w:r w:rsidR="00D61BB4">
        <w:t>you will learn the foundation of deploying networks in the cloud. While it is easier to deploy an IaC template (such as CloudFormation in later labs), this lab will have you configuring every component to get a basic</w:t>
      </w:r>
      <w:r w:rsidR="00B50198">
        <w:t xml:space="preserve"> network in the cloud secured by a single FortiGate. </w:t>
      </w:r>
      <w:r w:rsidR="00D61BB4">
        <w:t xml:space="preserve"> </w:t>
      </w:r>
    </w:p>
    <w:p w14:paraId="0658BC7B" w14:textId="77777777" w:rsidR="00CF5CB2" w:rsidRPr="00CF5CB2" w:rsidRDefault="00CF5CB2" w:rsidP="00CF5CB2">
      <w:pPr>
        <w:pStyle w:val="NoSpacing"/>
      </w:pPr>
    </w:p>
    <w:p w14:paraId="15436B17" w14:textId="6F526100" w:rsidR="00CF5CB2" w:rsidRPr="00CF5CB2" w:rsidRDefault="004A310E" w:rsidP="00CF5CB2">
      <w:pPr>
        <w:pStyle w:val="NoSpacing"/>
        <w:rPr>
          <w:b/>
          <w:bCs/>
        </w:rPr>
      </w:pPr>
      <w:r>
        <w:rPr>
          <w:b/>
          <w:bCs/>
        </w:rPr>
        <w:t>Lab</w:t>
      </w:r>
    </w:p>
    <w:p w14:paraId="6706845D" w14:textId="77777777" w:rsidR="00085BE1" w:rsidRDefault="00085BE1" w:rsidP="00A455F8">
      <w:pPr>
        <w:pStyle w:val="NoSpacing"/>
      </w:pPr>
    </w:p>
    <w:p w14:paraId="263C2BF8" w14:textId="0F571943" w:rsidR="004739A2" w:rsidRDefault="00A225D0" w:rsidP="00A455F8">
      <w:pPr>
        <w:pStyle w:val="NoSpacing"/>
      </w:pPr>
      <w:r>
        <w:t xml:space="preserve">1 </w:t>
      </w:r>
      <w:r w:rsidR="00C1677A">
        <w:t>–</w:t>
      </w:r>
      <w:r>
        <w:t xml:space="preserve"> </w:t>
      </w:r>
      <w:r w:rsidR="004E0FE5">
        <w:t>Navigate to the VPC console and c</w:t>
      </w:r>
      <w:r w:rsidR="00C1677A">
        <w:t xml:space="preserve">reate </w:t>
      </w:r>
      <w:r w:rsidR="004E0FE5">
        <w:t xml:space="preserve">a new </w:t>
      </w:r>
      <w:r w:rsidR="00C1677A">
        <w:t>VPC</w:t>
      </w:r>
      <w:r w:rsidR="005A0E9E">
        <w:t xml:space="preserve">. You can use the search bar at the top </w:t>
      </w:r>
      <w:r w:rsidR="00F13408">
        <w:t>or click on the cluster of six squares.</w:t>
      </w:r>
      <w:r w:rsidR="00081D38">
        <w:t xml:space="preserve"> The </w:t>
      </w:r>
      <w:r w:rsidR="000B622D">
        <w:t>VPC is the term that AWS uses for the virtual network space where you can build your cloud resources.</w:t>
      </w:r>
    </w:p>
    <w:p w14:paraId="2B382AD4" w14:textId="77777777" w:rsidR="00080088" w:rsidRDefault="00080088" w:rsidP="00A455F8">
      <w:pPr>
        <w:pStyle w:val="NoSpacing"/>
      </w:pPr>
    </w:p>
    <w:p w14:paraId="19E1A134" w14:textId="5E12FE4B" w:rsidR="00EC4C48" w:rsidRDefault="00EC4C48" w:rsidP="00A455F8">
      <w:pPr>
        <w:pStyle w:val="NoSpacing"/>
      </w:pPr>
      <w:r>
        <w:rPr>
          <w:noProof/>
        </w:rPr>
        <w:drawing>
          <wp:inline distT="0" distB="0" distL="0" distR="0" wp14:anchorId="0BDB865A" wp14:editId="59E40672">
            <wp:extent cx="5941060" cy="1647825"/>
            <wp:effectExtent l="0" t="0" r="2540" b="9525"/>
            <wp:docPr id="937743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1060" cy="1647825"/>
                    </a:xfrm>
                    <a:prstGeom prst="rect">
                      <a:avLst/>
                    </a:prstGeom>
                    <a:noFill/>
                    <a:ln>
                      <a:noFill/>
                    </a:ln>
                  </pic:spPr>
                </pic:pic>
              </a:graphicData>
            </a:graphic>
          </wp:inline>
        </w:drawing>
      </w:r>
    </w:p>
    <w:p w14:paraId="27544F28" w14:textId="77777777" w:rsidR="00932177" w:rsidRDefault="00932177" w:rsidP="00A455F8">
      <w:pPr>
        <w:pStyle w:val="NoSpacing"/>
      </w:pPr>
    </w:p>
    <w:p w14:paraId="5577D8BA" w14:textId="77777777" w:rsidR="00080088" w:rsidRDefault="00080088" w:rsidP="00A455F8">
      <w:pPr>
        <w:pStyle w:val="NoSpacing"/>
      </w:pPr>
    </w:p>
    <w:p w14:paraId="4A2234C5" w14:textId="3CD48C8A" w:rsidR="000E14A0" w:rsidRDefault="007C180A" w:rsidP="00A455F8">
      <w:pPr>
        <w:pStyle w:val="NoSpacing"/>
      </w:pPr>
      <w:r>
        <w:t>2</w:t>
      </w:r>
      <w:r w:rsidR="00CF555E">
        <w:t xml:space="preserve"> – </w:t>
      </w:r>
      <w:r w:rsidR="008858F6">
        <w:t>Create VPC with the following parameters:</w:t>
      </w:r>
    </w:p>
    <w:p w14:paraId="66C7D6E3" w14:textId="3AAC7D6B" w:rsidR="008858F6" w:rsidRDefault="008858F6" w:rsidP="008858F6">
      <w:pPr>
        <w:pStyle w:val="NoSpacing"/>
        <w:numPr>
          <w:ilvl w:val="0"/>
          <w:numId w:val="3"/>
        </w:numPr>
      </w:pPr>
      <w:r>
        <w:t xml:space="preserve">Name tag: </w:t>
      </w:r>
      <w:r w:rsidRPr="00005711">
        <w:rPr>
          <w:b/>
          <w:bCs/>
        </w:rPr>
        <w:t>SingleVMvpc</w:t>
      </w:r>
    </w:p>
    <w:p w14:paraId="6A1D3FF8" w14:textId="38C9C9C5" w:rsidR="008858F6" w:rsidRDefault="008858F6" w:rsidP="008858F6">
      <w:pPr>
        <w:pStyle w:val="NoSpacing"/>
        <w:numPr>
          <w:ilvl w:val="0"/>
          <w:numId w:val="3"/>
        </w:numPr>
      </w:pPr>
      <w:r>
        <w:t xml:space="preserve">IPv4 CIDR: </w:t>
      </w:r>
      <w:r w:rsidRPr="00005711">
        <w:rPr>
          <w:b/>
          <w:bCs/>
        </w:rPr>
        <w:t>10.255.0.0/16</w:t>
      </w:r>
    </w:p>
    <w:p w14:paraId="423D674C" w14:textId="77777777" w:rsidR="00080088" w:rsidRDefault="00080088" w:rsidP="00A455F8">
      <w:pPr>
        <w:pStyle w:val="NoSpacing"/>
      </w:pPr>
    </w:p>
    <w:p w14:paraId="7949AE3B" w14:textId="51877B5C" w:rsidR="00917642" w:rsidRDefault="004C768E" w:rsidP="00A455F8">
      <w:pPr>
        <w:pStyle w:val="NoSpacing"/>
      </w:pPr>
      <w:r>
        <w:rPr>
          <w:noProof/>
        </w:rPr>
        <w:drawing>
          <wp:inline distT="0" distB="0" distL="0" distR="0" wp14:anchorId="55944659" wp14:editId="7858C982">
            <wp:extent cx="4856757" cy="3167270"/>
            <wp:effectExtent l="0" t="0" r="1270" b="0"/>
            <wp:docPr id="147978529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785290" name="Picture 1" descr="A screenshot of a computer&#10;&#10;AI-generated content may be incorrect."/>
                    <pic:cNvPicPr/>
                  </pic:nvPicPr>
                  <pic:blipFill>
                    <a:blip r:embed="rId9"/>
                    <a:stretch>
                      <a:fillRect/>
                    </a:stretch>
                  </pic:blipFill>
                  <pic:spPr>
                    <a:xfrm>
                      <a:off x="0" y="0"/>
                      <a:ext cx="4862094" cy="3170751"/>
                    </a:xfrm>
                    <a:prstGeom prst="rect">
                      <a:avLst/>
                    </a:prstGeom>
                  </pic:spPr>
                </pic:pic>
              </a:graphicData>
            </a:graphic>
          </wp:inline>
        </w:drawing>
      </w:r>
    </w:p>
    <w:p w14:paraId="766469C3" w14:textId="77777777" w:rsidR="00CF555E" w:rsidRDefault="00CF555E" w:rsidP="00A455F8">
      <w:pPr>
        <w:pStyle w:val="NoSpacing"/>
      </w:pPr>
    </w:p>
    <w:p w14:paraId="3CF30D2C" w14:textId="77777777" w:rsidR="00080088" w:rsidRDefault="00080088" w:rsidP="00A455F8">
      <w:pPr>
        <w:pStyle w:val="NoSpacing"/>
      </w:pPr>
    </w:p>
    <w:p w14:paraId="050ADDF7" w14:textId="77777777" w:rsidR="00080088" w:rsidRDefault="00080088" w:rsidP="00A455F8">
      <w:pPr>
        <w:pStyle w:val="NoSpacing"/>
      </w:pPr>
    </w:p>
    <w:p w14:paraId="58E8C3ED" w14:textId="5A4D1323" w:rsidR="000A5F1E" w:rsidRDefault="000A5F1E" w:rsidP="00A455F8">
      <w:pPr>
        <w:pStyle w:val="NoSpacing"/>
      </w:pPr>
      <w:r>
        <w:lastRenderedPageBreak/>
        <w:t>3 – Create VPC</w:t>
      </w:r>
      <w:r w:rsidR="00C50CBB">
        <w:t xml:space="preserve"> by clicking on the </w:t>
      </w:r>
      <w:r w:rsidR="00C50CBB" w:rsidRPr="00CF74ED">
        <w:rPr>
          <w:b/>
          <w:bCs/>
        </w:rPr>
        <w:t>Create VPC</w:t>
      </w:r>
      <w:r w:rsidR="00C50CBB">
        <w:t xml:space="preserve"> button</w:t>
      </w:r>
    </w:p>
    <w:p w14:paraId="2F57157C" w14:textId="77777777" w:rsidR="00080088" w:rsidRDefault="00080088" w:rsidP="00A455F8">
      <w:pPr>
        <w:pStyle w:val="NoSpacing"/>
      </w:pPr>
    </w:p>
    <w:p w14:paraId="430E0981" w14:textId="06E5DE04" w:rsidR="000A5F1E" w:rsidRDefault="00085BE1" w:rsidP="00A455F8">
      <w:pPr>
        <w:pStyle w:val="NoSpacing"/>
      </w:pPr>
      <w:r>
        <w:rPr>
          <w:noProof/>
        </w:rPr>
        <w:drawing>
          <wp:inline distT="0" distB="0" distL="0" distR="0" wp14:anchorId="3B8302F7" wp14:editId="313D9165">
            <wp:extent cx="5943600" cy="1413510"/>
            <wp:effectExtent l="0" t="0" r="0" b="0"/>
            <wp:docPr id="385965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965590" name=""/>
                    <pic:cNvPicPr/>
                  </pic:nvPicPr>
                  <pic:blipFill>
                    <a:blip r:embed="rId10"/>
                    <a:stretch>
                      <a:fillRect/>
                    </a:stretch>
                  </pic:blipFill>
                  <pic:spPr>
                    <a:xfrm>
                      <a:off x="0" y="0"/>
                      <a:ext cx="5943600" cy="1413510"/>
                    </a:xfrm>
                    <a:prstGeom prst="rect">
                      <a:avLst/>
                    </a:prstGeom>
                  </pic:spPr>
                </pic:pic>
              </a:graphicData>
            </a:graphic>
          </wp:inline>
        </w:drawing>
      </w:r>
    </w:p>
    <w:p w14:paraId="505F9A54" w14:textId="77777777" w:rsidR="007C180A" w:rsidRDefault="007C180A" w:rsidP="00A455F8">
      <w:pPr>
        <w:pStyle w:val="NoSpacing"/>
      </w:pPr>
    </w:p>
    <w:p w14:paraId="20003283" w14:textId="51E78874" w:rsidR="003415A8" w:rsidRDefault="00074C9C" w:rsidP="00A455F8">
      <w:pPr>
        <w:pStyle w:val="NoSpacing"/>
      </w:pPr>
      <w:r>
        <w:rPr>
          <w:noProof/>
        </w:rPr>
        <w:drawing>
          <wp:inline distT="0" distB="0" distL="0" distR="0" wp14:anchorId="3A6AB7FC" wp14:editId="19846500">
            <wp:extent cx="5943600" cy="1714500"/>
            <wp:effectExtent l="0" t="0" r="0" b="0"/>
            <wp:docPr id="138982374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823745" name="Picture 1" descr="A screenshot of a computer&#10;&#10;AI-generated content may be incorrect."/>
                    <pic:cNvPicPr/>
                  </pic:nvPicPr>
                  <pic:blipFill>
                    <a:blip r:embed="rId11"/>
                    <a:stretch>
                      <a:fillRect/>
                    </a:stretch>
                  </pic:blipFill>
                  <pic:spPr>
                    <a:xfrm>
                      <a:off x="0" y="0"/>
                      <a:ext cx="5943600" cy="1714500"/>
                    </a:xfrm>
                    <a:prstGeom prst="rect">
                      <a:avLst/>
                    </a:prstGeom>
                  </pic:spPr>
                </pic:pic>
              </a:graphicData>
            </a:graphic>
          </wp:inline>
        </w:drawing>
      </w:r>
    </w:p>
    <w:p w14:paraId="5201947A" w14:textId="77777777" w:rsidR="007C180A" w:rsidRDefault="007C180A" w:rsidP="00A455F8">
      <w:pPr>
        <w:pStyle w:val="NoSpacing"/>
      </w:pPr>
    </w:p>
    <w:p w14:paraId="3D18D683" w14:textId="77777777" w:rsidR="00F91F19" w:rsidRDefault="00F91F19" w:rsidP="00A455F8">
      <w:pPr>
        <w:pStyle w:val="NoSpacing"/>
      </w:pPr>
    </w:p>
    <w:p w14:paraId="759E594C" w14:textId="38D7FBC4" w:rsidR="00074C9C" w:rsidRPr="009E2298" w:rsidRDefault="00074C9C" w:rsidP="00A455F8">
      <w:pPr>
        <w:pStyle w:val="NoSpacing"/>
        <w:rPr>
          <w:b/>
          <w:bCs/>
          <w:color w:val="FF0000"/>
        </w:rPr>
      </w:pPr>
      <w:r w:rsidRPr="009E2298">
        <w:rPr>
          <w:b/>
          <w:bCs/>
          <w:color w:val="FF0000"/>
        </w:rPr>
        <w:t>*</w:t>
      </w:r>
      <w:r w:rsidR="00FE0FF0" w:rsidRPr="009E2298">
        <w:rPr>
          <w:b/>
          <w:bCs/>
          <w:color w:val="FF0000"/>
        </w:rPr>
        <w:t xml:space="preserve">** </w:t>
      </w:r>
      <w:r w:rsidRPr="009E2298">
        <w:rPr>
          <w:b/>
          <w:bCs/>
          <w:color w:val="FF0000"/>
        </w:rPr>
        <w:t xml:space="preserve">Document this VPC ID </w:t>
      </w:r>
      <w:r w:rsidR="007D2DB1" w:rsidRPr="009E2298">
        <w:rPr>
          <w:b/>
          <w:bCs/>
          <w:color w:val="FF0000"/>
        </w:rPr>
        <w:t xml:space="preserve">(as well as all resource ID numbers) </w:t>
      </w:r>
      <w:r w:rsidRPr="009E2298">
        <w:rPr>
          <w:b/>
          <w:bCs/>
          <w:color w:val="FF0000"/>
        </w:rPr>
        <w:t xml:space="preserve">for future use, AWS doesn’t always include the </w:t>
      </w:r>
      <w:r w:rsidR="00FE0FF0" w:rsidRPr="009E2298">
        <w:rPr>
          <w:b/>
          <w:bCs/>
          <w:color w:val="FF0000"/>
        </w:rPr>
        <w:t>name field when deploying resources ***</w:t>
      </w:r>
    </w:p>
    <w:p w14:paraId="1408C5F6" w14:textId="77777777" w:rsidR="00FE0FF0" w:rsidRDefault="00FE0FF0" w:rsidP="00A455F8">
      <w:pPr>
        <w:pStyle w:val="NoSpacing"/>
      </w:pPr>
    </w:p>
    <w:p w14:paraId="067D91AC" w14:textId="77777777" w:rsidR="00FE0FF0" w:rsidRDefault="00FE0FF0" w:rsidP="00A455F8">
      <w:pPr>
        <w:pStyle w:val="NoSpacing"/>
      </w:pPr>
    </w:p>
    <w:p w14:paraId="0EFDB86A" w14:textId="38438E74" w:rsidR="007C180A" w:rsidRDefault="007C180A" w:rsidP="00A455F8">
      <w:pPr>
        <w:pStyle w:val="NoSpacing"/>
      </w:pPr>
      <w:r>
        <w:t xml:space="preserve">4 </w:t>
      </w:r>
      <w:r w:rsidR="00F9298A">
        <w:t>–</w:t>
      </w:r>
      <w:r>
        <w:t xml:space="preserve"> </w:t>
      </w:r>
      <w:r w:rsidR="001C0B83">
        <w:t>Navigate to subnets page</w:t>
      </w:r>
    </w:p>
    <w:p w14:paraId="6CEDC89A" w14:textId="77777777" w:rsidR="001C0B83" w:rsidRDefault="001C0B83" w:rsidP="00A455F8">
      <w:pPr>
        <w:pStyle w:val="NoSpacing"/>
      </w:pPr>
    </w:p>
    <w:p w14:paraId="18A6076C" w14:textId="0EB45840" w:rsidR="001C0B83" w:rsidRDefault="001C0B83" w:rsidP="00A455F8">
      <w:pPr>
        <w:pStyle w:val="NoSpacing"/>
      </w:pPr>
      <w:r>
        <w:rPr>
          <w:noProof/>
        </w:rPr>
        <w:drawing>
          <wp:inline distT="0" distB="0" distL="0" distR="0" wp14:anchorId="37AA3AA2" wp14:editId="7844194D">
            <wp:extent cx="5943600" cy="2321560"/>
            <wp:effectExtent l="0" t="0" r="0" b="2540"/>
            <wp:docPr id="1902579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579904" name=""/>
                    <pic:cNvPicPr/>
                  </pic:nvPicPr>
                  <pic:blipFill>
                    <a:blip r:embed="rId12"/>
                    <a:stretch>
                      <a:fillRect/>
                    </a:stretch>
                  </pic:blipFill>
                  <pic:spPr>
                    <a:xfrm>
                      <a:off x="0" y="0"/>
                      <a:ext cx="5943600" cy="2321560"/>
                    </a:xfrm>
                    <a:prstGeom prst="rect">
                      <a:avLst/>
                    </a:prstGeom>
                  </pic:spPr>
                </pic:pic>
              </a:graphicData>
            </a:graphic>
          </wp:inline>
        </w:drawing>
      </w:r>
    </w:p>
    <w:p w14:paraId="73ECF586" w14:textId="77777777" w:rsidR="00567E18" w:rsidRDefault="00567E18" w:rsidP="00A455F8">
      <w:pPr>
        <w:pStyle w:val="NoSpacing"/>
      </w:pPr>
    </w:p>
    <w:p w14:paraId="2DA80C55" w14:textId="77777777" w:rsidR="004A310E" w:rsidRDefault="004A310E" w:rsidP="00A455F8">
      <w:pPr>
        <w:pStyle w:val="NoSpacing"/>
      </w:pPr>
    </w:p>
    <w:p w14:paraId="1D20B30B" w14:textId="77777777" w:rsidR="004A310E" w:rsidRDefault="004A310E" w:rsidP="00A455F8">
      <w:pPr>
        <w:pStyle w:val="NoSpacing"/>
      </w:pPr>
    </w:p>
    <w:p w14:paraId="24ABC219" w14:textId="77777777" w:rsidR="004A310E" w:rsidRDefault="004A310E" w:rsidP="00A455F8">
      <w:pPr>
        <w:pStyle w:val="NoSpacing"/>
      </w:pPr>
    </w:p>
    <w:p w14:paraId="3CF9A3A0" w14:textId="77777777" w:rsidR="004A310E" w:rsidRDefault="004A310E" w:rsidP="00A455F8">
      <w:pPr>
        <w:pStyle w:val="NoSpacing"/>
      </w:pPr>
    </w:p>
    <w:p w14:paraId="363A1A10" w14:textId="77777777" w:rsidR="004A310E" w:rsidRDefault="004A310E" w:rsidP="00A455F8">
      <w:pPr>
        <w:pStyle w:val="NoSpacing"/>
      </w:pPr>
    </w:p>
    <w:p w14:paraId="10927416" w14:textId="77777777" w:rsidR="004A310E" w:rsidRDefault="004A310E" w:rsidP="00A455F8">
      <w:pPr>
        <w:pStyle w:val="NoSpacing"/>
      </w:pPr>
    </w:p>
    <w:p w14:paraId="7FC274BE" w14:textId="77777777" w:rsidR="004A310E" w:rsidRDefault="004A310E" w:rsidP="00A455F8">
      <w:pPr>
        <w:pStyle w:val="NoSpacing"/>
      </w:pPr>
    </w:p>
    <w:p w14:paraId="0CFD455B" w14:textId="77777777" w:rsidR="004A310E" w:rsidRDefault="004A310E" w:rsidP="00A455F8">
      <w:pPr>
        <w:pStyle w:val="NoSpacing"/>
      </w:pPr>
    </w:p>
    <w:p w14:paraId="051AB1C4" w14:textId="77777777" w:rsidR="004A310E" w:rsidRDefault="004A310E" w:rsidP="00A455F8">
      <w:pPr>
        <w:pStyle w:val="NoSpacing"/>
      </w:pPr>
    </w:p>
    <w:p w14:paraId="7E0DE442" w14:textId="77777777" w:rsidR="004A310E" w:rsidRDefault="004A310E" w:rsidP="00A455F8">
      <w:pPr>
        <w:pStyle w:val="NoSpacing"/>
      </w:pPr>
    </w:p>
    <w:p w14:paraId="2E618F7E" w14:textId="77777777" w:rsidR="004A310E" w:rsidRDefault="004A310E" w:rsidP="00A455F8">
      <w:pPr>
        <w:pStyle w:val="NoSpacing"/>
      </w:pPr>
    </w:p>
    <w:p w14:paraId="4DC78CA3" w14:textId="77777777" w:rsidR="004A310E" w:rsidRDefault="004A310E" w:rsidP="00A455F8">
      <w:pPr>
        <w:pStyle w:val="NoSpacing"/>
      </w:pPr>
    </w:p>
    <w:p w14:paraId="409FE93B" w14:textId="77777777" w:rsidR="007C192C" w:rsidRDefault="00F9298A" w:rsidP="00A455F8">
      <w:pPr>
        <w:pStyle w:val="NoSpacing"/>
      </w:pPr>
      <w:r>
        <w:lastRenderedPageBreak/>
        <w:t xml:space="preserve">5- Create </w:t>
      </w:r>
      <w:r w:rsidR="00816A28" w:rsidRPr="002B19DA">
        <w:rPr>
          <w:u w:val="single"/>
        </w:rPr>
        <w:t>public subnet</w:t>
      </w:r>
      <w:r w:rsidR="0008114E">
        <w:t xml:space="preserve"> using</w:t>
      </w:r>
      <w:r w:rsidR="007C192C">
        <w:t xml:space="preserve"> the following parameters:</w:t>
      </w:r>
    </w:p>
    <w:p w14:paraId="5418EB6F" w14:textId="77777777" w:rsidR="003E294D" w:rsidRDefault="007C192C" w:rsidP="007C192C">
      <w:pPr>
        <w:pStyle w:val="NoSpacing"/>
        <w:numPr>
          <w:ilvl w:val="0"/>
          <w:numId w:val="1"/>
        </w:numPr>
      </w:pPr>
      <w:r>
        <w:t xml:space="preserve">VPC ID: </w:t>
      </w:r>
      <w:r w:rsidRPr="00005711">
        <w:rPr>
          <w:b/>
          <w:bCs/>
        </w:rPr>
        <w:t>SingleVMvpc</w:t>
      </w:r>
    </w:p>
    <w:p w14:paraId="1291D672" w14:textId="77777777" w:rsidR="003E294D" w:rsidRDefault="003E294D" w:rsidP="007C192C">
      <w:pPr>
        <w:pStyle w:val="NoSpacing"/>
        <w:numPr>
          <w:ilvl w:val="0"/>
          <w:numId w:val="1"/>
        </w:numPr>
      </w:pPr>
      <w:r>
        <w:t xml:space="preserve">Subnet </w:t>
      </w:r>
      <w:r w:rsidR="00CB4010">
        <w:t>name</w:t>
      </w:r>
      <w:r>
        <w:t xml:space="preserve">: </w:t>
      </w:r>
      <w:r w:rsidR="00CB4010" w:rsidRPr="00005711">
        <w:rPr>
          <w:b/>
          <w:bCs/>
        </w:rPr>
        <w:t>singleVMpublic</w:t>
      </w:r>
    </w:p>
    <w:p w14:paraId="5BD5DB5F" w14:textId="39921A28" w:rsidR="00F9298A" w:rsidRDefault="00CB4010" w:rsidP="007C192C">
      <w:pPr>
        <w:pStyle w:val="NoSpacing"/>
        <w:numPr>
          <w:ilvl w:val="0"/>
          <w:numId w:val="1"/>
        </w:numPr>
      </w:pPr>
      <w:r>
        <w:t xml:space="preserve"> </w:t>
      </w:r>
      <w:r w:rsidR="00E67E60">
        <w:t xml:space="preserve">Availability Zone: </w:t>
      </w:r>
      <w:r w:rsidR="00005711" w:rsidRPr="00005711">
        <w:rPr>
          <w:b/>
          <w:bCs/>
        </w:rPr>
        <w:t>US East (Ohio)</w:t>
      </w:r>
      <w:r w:rsidR="00B236E8">
        <w:rPr>
          <w:b/>
          <w:bCs/>
        </w:rPr>
        <w:t xml:space="preserve"> / us-east-2a</w:t>
      </w:r>
    </w:p>
    <w:p w14:paraId="519D4D0D" w14:textId="2068C025" w:rsidR="00005711" w:rsidRDefault="00005711" w:rsidP="007C192C">
      <w:pPr>
        <w:pStyle w:val="NoSpacing"/>
        <w:numPr>
          <w:ilvl w:val="0"/>
          <w:numId w:val="1"/>
        </w:numPr>
      </w:pPr>
      <w:r>
        <w:t xml:space="preserve">IPv4 VPC </w:t>
      </w:r>
      <w:r w:rsidR="0035049B">
        <w:t xml:space="preserve">CIDR </w:t>
      </w:r>
      <w:ins w:id="0" w:author="Microsoft Word" w:date="2025-03-04T09:23:00Z" w16du:dateUtc="2025-03-04T14:23:00Z">
        <w:r w:rsidR="002B19DA">
          <w:t>b</w:t>
        </w:r>
        <w:r w:rsidR="0035049B">
          <w:t>lock</w:t>
        </w:r>
      </w:ins>
      <w:r w:rsidR="0035049B">
        <w:t xml:space="preserve">: </w:t>
      </w:r>
      <w:r w:rsidR="0035049B" w:rsidRPr="002B19DA">
        <w:rPr>
          <w:b/>
          <w:bCs/>
        </w:rPr>
        <w:t>10.255.0.0/16</w:t>
      </w:r>
    </w:p>
    <w:p w14:paraId="0FA2E729" w14:textId="4A17BD77" w:rsidR="0035049B" w:rsidRDefault="0035049B" w:rsidP="007C192C">
      <w:pPr>
        <w:pStyle w:val="NoSpacing"/>
        <w:numPr>
          <w:ilvl w:val="0"/>
          <w:numId w:val="1"/>
        </w:numPr>
      </w:pPr>
      <w:r>
        <w:t xml:space="preserve">IPv4 subnet CIDR block: </w:t>
      </w:r>
      <w:ins w:id="1" w:author="Microsoft Word" w:date="2025-03-04T09:23:00Z" w16du:dateUtc="2025-03-04T14:23:00Z">
        <w:r w:rsidR="002B19DA" w:rsidRPr="002B19DA">
          <w:rPr>
            <w:b/>
            <w:bCs/>
          </w:rPr>
          <w:t>10.255.1.0/24</w:t>
        </w:r>
      </w:ins>
      <w:r>
        <w:t xml:space="preserve"> </w:t>
      </w:r>
    </w:p>
    <w:p w14:paraId="01FAF7E4" w14:textId="77777777" w:rsidR="00816A28" w:rsidRDefault="00816A28" w:rsidP="00A455F8">
      <w:pPr>
        <w:pStyle w:val="NoSpacing"/>
      </w:pPr>
    </w:p>
    <w:p w14:paraId="0CA5B79B" w14:textId="65D12668" w:rsidR="00816A28" w:rsidRDefault="005857BB" w:rsidP="00A455F8">
      <w:pPr>
        <w:pStyle w:val="NoSpacing"/>
      </w:pPr>
      <w:r>
        <w:rPr>
          <w:noProof/>
        </w:rPr>
        <w:drawing>
          <wp:inline distT="0" distB="0" distL="0" distR="0" wp14:anchorId="23BB4B8F" wp14:editId="706B6372">
            <wp:extent cx="4792870" cy="2139382"/>
            <wp:effectExtent l="0" t="0" r="8255" b="0"/>
            <wp:docPr id="915179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179843" name=""/>
                    <pic:cNvPicPr/>
                  </pic:nvPicPr>
                  <pic:blipFill>
                    <a:blip r:embed="rId13"/>
                    <a:stretch>
                      <a:fillRect/>
                    </a:stretch>
                  </pic:blipFill>
                  <pic:spPr>
                    <a:xfrm>
                      <a:off x="0" y="0"/>
                      <a:ext cx="4799088" cy="2142157"/>
                    </a:xfrm>
                    <a:prstGeom prst="rect">
                      <a:avLst/>
                    </a:prstGeom>
                  </pic:spPr>
                </pic:pic>
              </a:graphicData>
            </a:graphic>
          </wp:inline>
        </w:drawing>
      </w:r>
    </w:p>
    <w:p w14:paraId="4E7A5A09" w14:textId="77777777" w:rsidR="005857BB" w:rsidRDefault="005857BB" w:rsidP="00A455F8">
      <w:pPr>
        <w:pStyle w:val="NoSpacing"/>
      </w:pPr>
    </w:p>
    <w:p w14:paraId="258D1AFB" w14:textId="54485CAE" w:rsidR="005857BB" w:rsidRDefault="00516B3D" w:rsidP="00A455F8">
      <w:pPr>
        <w:pStyle w:val="NoSpacing"/>
      </w:pPr>
      <w:r>
        <w:rPr>
          <w:noProof/>
        </w:rPr>
        <w:drawing>
          <wp:inline distT="0" distB="0" distL="0" distR="0" wp14:anchorId="771869D5" wp14:editId="45ACAEBA">
            <wp:extent cx="4907722" cy="1700400"/>
            <wp:effectExtent l="0" t="0" r="7620" b="0"/>
            <wp:docPr id="1797498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498701" name=""/>
                    <pic:cNvPicPr/>
                  </pic:nvPicPr>
                  <pic:blipFill>
                    <a:blip r:embed="rId14"/>
                    <a:stretch>
                      <a:fillRect/>
                    </a:stretch>
                  </pic:blipFill>
                  <pic:spPr>
                    <a:xfrm>
                      <a:off x="0" y="0"/>
                      <a:ext cx="4917936" cy="1703939"/>
                    </a:xfrm>
                    <a:prstGeom prst="rect">
                      <a:avLst/>
                    </a:prstGeom>
                  </pic:spPr>
                </pic:pic>
              </a:graphicData>
            </a:graphic>
          </wp:inline>
        </w:drawing>
      </w:r>
    </w:p>
    <w:p w14:paraId="3A72A6CF" w14:textId="77777777" w:rsidR="00816A28" w:rsidRDefault="00816A28" w:rsidP="00A455F8">
      <w:pPr>
        <w:pStyle w:val="NoSpacing"/>
      </w:pPr>
    </w:p>
    <w:p w14:paraId="5CEA69FD" w14:textId="0275D95D" w:rsidR="00816A28" w:rsidRDefault="00D73C68" w:rsidP="00A455F8">
      <w:pPr>
        <w:pStyle w:val="NoSpacing"/>
      </w:pPr>
      <w:r>
        <w:rPr>
          <w:noProof/>
        </w:rPr>
        <w:drawing>
          <wp:inline distT="0" distB="0" distL="0" distR="0" wp14:anchorId="7E207902" wp14:editId="79168EF8">
            <wp:extent cx="5721701" cy="3962400"/>
            <wp:effectExtent l="0" t="0" r="0" b="0"/>
            <wp:docPr id="20278573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857344" name="Picture 1" descr="A screenshot of a computer&#10;&#10;AI-generated content may be incorrect."/>
                    <pic:cNvPicPr/>
                  </pic:nvPicPr>
                  <pic:blipFill>
                    <a:blip r:embed="rId15"/>
                    <a:stretch>
                      <a:fillRect/>
                    </a:stretch>
                  </pic:blipFill>
                  <pic:spPr>
                    <a:xfrm>
                      <a:off x="0" y="0"/>
                      <a:ext cx="5727028" cy="3966089"/>
                    </a:xfrm>
                    <a:prstGeom prst="rect">
                      <a:avLst/>
                    </a:prstGeom>
                  </pic:spPr>
                </pic:pic>
              </a:graphicData>
            </a:graphic>
          </wp:inline>
        </w:drawing>
      </w:r>
    </w:p>
    <w:p w14:paraId="70DD8366" w14:textId="3875A703" w:rsidR="00AA3144" w:rsidRDefault="00307EA3" w:rsidP="00A455F8">
      <w:pPr>
        <w:pStyle w:val="NoSpacing"/>
      </w:pPr>
      <w:r>
        <w:rPr>
          <w:noProof/>
        </w:rPr>
        <w:drawing>
          <wp:inline distT="0" distB="0" distL="0" distR="0" wp14:anchorId="1494E593" wp14:editId="459307F0">
            <wp:extent cx="5721350" cy="236556"/>
            <wp:effectExtent l="0" t="0" r="0" b="0"/>
            <wp:docPr id="134023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23930" name=""/>
                    <pic:cNvPicPr/>
                  </pic:nvPicPr>
                  <pic:blipFill>
                    <a:blip r:embed="rId16"/>
                    <a:stretch>
                      <a:fillRect/>
                    </a:stretch>
                  </pic:blipFill>
                  <pic:spPr>
                    <a:xfrm>
                      <a:off x="0" y="0"/>
                      <a:ext cx="5789506" cy="239374"/>
                    </a:xfrm>
                    <a:prstGeom prst="rect">
                      <a:avLst/>
                    </a:prstGeom>
                  </pic:spPr>
                </pic:pic>
              </a:graphicData>
            </a:graphic>
          </wp:inline>
        </w:drawing>
      </w:r>
    </w:p>
    <w:p w14:paraId="400E4DDA" w14:textId="77777777" w:rsidR="003D1FA4" w:rsidRDefault="003D1FA4" w:rsidP="00A455F8">
      <w:pPr>
        <w:pStyle w:val="NoSpacing"/>
      </w:pPr>
    </w:p>
    <w:p w14:paraId="32B39A43" w14:textId="77777777" w:rsidR="005C66D2" w:rsidRDefault="00816A28" w:rsidP="00A455F8">
      <w:pPr>
        <w:pStyle w:val="NoSpacing"/>
      </w:pPr>
      <w:r>
        <w:t xml:space="preserve">6 – Create </w:t>
      </w:r>
      <w:r w:rsidRPr="00C45B15">
        <w:rPr>
          <w:u w:val="single"/>
        </w:rPr>
        <w:t>private subnet</w:t>
      </w:r>
      <w:r w:rsidR="003D1FA4">
        <w:t xml:space="preserve"> using</w:t>
      </w:r>
      <w:r w:rsidR="005C66D2">
        <w:t xml:space="preserve"> the following parameters:</w:t>
      </w:r>
    </w:p>
    <w:p w14:paraId="03706994" w14:textId="77777777" w:rsidR="005C66D2" w:rsidRDefault="005C66D2" w:rsidP="005C66D2">
      <w:pPr>
        <w:pStyle w:val="NoSpacing"/>
        <w:numPr>
          <w:ilvl w:val="0"/>
          <w:numId w:val="1"/>
        </w:numPr>
      </w:pPr>
      <w:r>
        <w:t xml:space="preserve">VPC ID: </w:t>
      </w:r>
      <w:r w:rsidRPr="00005711">
        <w:rPr>
          <w:b/>
          <w:bCs/>
        </w:rPr>
        <w:t>SingleVMvpc</w:t>
      </w:r>
    </w:p>
    <w:p w14:paraId="0A8EFE14" w14:textId="4DD2FFA7" w:rsidR="005C66D2" w:rsidRDefault="005C66D2" w:rsidP="005C66D2">
      <w:pPr>
        <w:pStyle w:val="NoSpacing"/>
        <w:numPr>
          <w:ilvl w:val="0"/>
          <w:numId w:val="1"/>
        </w:numPr>
      </w:pPr>
      <w:r>
        <w:t xml:space="preserve">Subnet name: </w:t>
      </w:r>
      <w:r w:rsidRPr="00005711">
        <w:rPr>
          <w:b/>
          <w:bCs/>
        </w:rPr>
        <w:t>singleVMp</w:t>
      </w:r>
      <w:r w:rsidR="00CC164B">
        <w:rPr>
          <w:b/>
          <w:bCs/>
        </w:rPr>
        <w:t>rivate</w:t>
      </w:r>
    </w:p>
    <w:p w14:paraId="2AB5F84B" w14:textId="77777777" w:rsidR="005C66D2" w:rsidRDefault="005C66D2" w:rsidP="005C66D2">
      <w:pPr>
        <w:pStyle w:val="NoSpacing"/>
        <w:numPr>
          <w:ilvl w:val="0"/>
          <w:numId w:val="1"/>
        </w:numPr>
      </w:pPr>
      <w:r>
        <w:t xml:space="preserve"> Availability Zone: </w:t>
      </w:r>
      <w:r w:rsidRPr="00005711">
        <w:rPr>
          <w:b/>
          <w:bCs/>
        </w:rPr>
        <w:t>US East (Ohio)</w:t>
      </w:r>
      <w:r>
        <w:rPr>
          <w:b/>
          <w:bCs/>
        </w:rPr>
        <w:t xml:space="preserve"> / us-east-2a</w:t>
      </w:r>
    </w:p>
    <w:p w14:paraId="22032379" w14:textId="77777777" w:rsidR="005C66D2" w:rsidRDefault="005C66D2" w:rsidP="005C66D2">
      <w:pPr>
        <w:pStyle w:val="NoSpacing"/>
        <w:numPr>
          <w:ilvl w:val="0"/>
          <w:numId w:val="1"/>
        </w:numPr>
      </w:pPr>
      <w:r>
        <w:t xml:space="preserve">IPv4 VPC CIDR </w:t>
      </w:r>
      <w:ins w:id="2" w:author="Microsoft Word" w:date="2025-03-04T09:23:00Z" w16du:dateUtc="2025-03-04T14:23:00Z">
        <w:r>
          <w:t>block</w:t>
        </w:r>
      </w:ins>
      <w:r>
        <w:t xml:space="preserve">: </w:t>
      </w:r>
      <w:r w:rsidRPr="002B19DA">
        <w:rPr>
          <w:b/>
          <w:bCs/>
        </w:rPr>
        <w:t>10.255.0.0/16</w:t>
      </w:r>
    </w:p>
    <w:p w14:paraId="6D74A4B5" w14:textId="3C545E44" w:rsidR="005C66D2" w:rsidRDefault="005C66D2" w:rsidP="005C66D2">
      <w:pPr>
        <w:pStyle w:val="NoSpacing"/>
        <w:numPr>
          <w:ilvl w:val="0"/>
          <w:numId w:val="1"/>
        </w:numPr>
      </w:pPr>
      <w:r>
        <w:t xml:space="preserve">IPv4 subnet CIDR block: </w:t>
      </w:r>
      <w:ins w:id="3" w:author="Microsoft Word" w:date="2025-03-04T09:23:00Z" w16du:dateUtc="2025-03-04T14:23:00Z">
        <w:r w:rsidRPr="002B19DA">
          <w:rPr>
            <w:b/>
            <w:bCs/>
          </w:rPr>
          <w:t>10.255.</w:t>
        </w:r>
      </w:ins>
      <w:r w:rsidR="00CC164B">
        <w:rPr>
          <w:b/>
          <w:bCs/>
        </w:rPr>
        <w:t>2</w:t>
      </w:r>
      <w:ins w:id="4" w:author="Microsoft Word" w:date="2025-03-04T09:23:00Z" w16du:dateUtc="2025-03-04T14:23:00Z">
        <w:r w:rsidRPr="002B19DA">
          <w:rPr>
            <w:b/>
            <w:bCs/>
          </w:rPr>
          <w:t>.0/24</w:t>
        </w:r>
      </w:ins>
      <w:r>
        <w:t xml:space="preserve"> </w:t>
      </w:r>
    </w:p>
    <w:p w14:paraId="61E12B1E" w14:textId="26108825" w:rsidR="00816A28" w:rsidRDefault="00816A28" w:rsidP="00A455F8">
      <w:pPr>
        <w:pStyle w:val="NoSpacing"/>
      </w:pPr>
    </w:p>
    <w:p w14:paraId="52BDD165" w14:textId="6573E6C7" w:rsidR="00C2071E" w:rsidRDefault="00C2071E" w:rsidP="00A455F8">
      <w:pPr>
        <w:pStyle w:val="NoSpacing"/>
      </w:pPr>
    </w:p>
    <w:p w14:paraId="622629E1" w14:textId="632B81AB" w:rsidR="002861F7" w:rsidRDefault="002861F7" w:rsidP="00A455F8">
      <w:pPr>
        <w:pStyle w:val="NoSpacing"/>
      </w:pPr>
      <w:r>
        <w:rPr>
          <w:noProof/>
        </w:rPr>
        <w:drawing>
          <wp:inline distT="0" distB="0" distL="0" distR="0" wp14:anchorId="19B03BA6" wp14:editId="5C3FB913">
            <wp:extent cx="5943600" cy="1728470"/>
            <wp:effectExtent l="0" t="0" r="0" b="5080"/>
            <wp:docPr id="20196049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604944" name="Picture 1" descr="A screenshot of a computer&#10;&#10;AI-generated content may be incorrect."/>
                    <pic:cNvPicPr/>
                  </pic:nvPicPr>
                  <pic:blipFill>
                    <a:blip r:embed="rId17"/>
                    <a:stretch>
                      <a:fillRect/>
                    </a:stretch>
                  </pic:blipFill>
                  <pic:spPr>
                    <a:xfrm>
                      <a:off x="0" y="0"/>
                      <a:ext cx="5943600" cy="1728470"/>
                    </a:xfrm>
                    <a:prstGeom prst="rect">
                      <a:avLst/>
                    </a:prstGeom>
                  </pic:spPr>
                </pic:pic>
              </a:graphicData>
            </a:graphic>
          </wp:inline>
        </w:drawing>
      </w:r>
    </w:p>
    <w:p w14:paraId="45BAEC20" w14:textId="77777777" w:rsidR="002861F7" w:rsidRDefault="002861F7" w:rsidP="00A455F8">
      <w:pPr>
        <w:pStyle w:val="NoSpacing"/>
      </w:pPr>
    </w:p>
    <w:p w14:paraId="7C94D728" w14:textId="77777777" w:rsidR="0088117B" w:rsidRDefault="0088117B" w:rsidP="00A455F8">
      <w:pPr>
        <w:pStyle w:val="NoSpacing"/>
      </w:pPr>
    </w:p>
    <w:p w14:paraId="539A77EA" w14:textId="513D57C9" w:rsidR="00481912" w:rsidRDefault="0033226D" w:rsidP="00A455F8">
      <w:pPr>
        <w:pStyle w:val="NoSpacing"/>
      </w:pPr>
      <w:r>
        <w:t xml:space="preserve">7 </w:t>
      </w:r>
      <w:r w:rsidR="0064259C">
        <w:t>–</w:t>
      </w:r>
      <w:r>
        <w:t xml:space="preserve"> </w:t>
      </w:r>
      <w:r w:rsidR="004E453B">
        <w:t>Navigate to “Internet Gateways” and d</w:t>
      </w:r>
      <w:r w:rsidR="005860C9">
        <w:t>eploy</w:t>
      </w:r>
      <w:r w:rsidR="004E453B">
        <w:t xml:space="preserve"> an</w:t>
      </w:r>
      <w:r w:rsidR="005860C9">
        <w:t xml:space="preserve"> </w:t>
      </w:r>
      <w:r w:rsidR="0091078B">
        <w:t xml:space="preserve">Internet Gateway to the public subnet for </w:t>
      </w:r>
      <w:r w:rsidR="00535BE2">
        <w:t>inbound and outbound connectivity to the internet</w:t>
      </w:r>
      <w:r w:rsidR="004E453B">
        <w:t xml:space="preserve"> using the following parameters:</w:t>
      </w:r>
    </w:p>
    <w:p w14:paraId="09ECC75F" w14:textId="5546DB31" w:rsidR="00CD102B" w:rsidRDefault="00CD102B" w:rsidP="00CD102B">
      <w:pPr>
        <w:pStyle w:val="NoSpacing"/>
        <w:numPr>
          <w:ilvl w:val="0"/>
          <w:numId w:val="4"/>
        </w:numPr>
      </w:pPr>
      <w:r>
        <w:t>Name</w:t>
      </w:r>
      <w:r w:rsidR="000C6427">
        <w:t xml:space="preserve"> tag</w:t>
      </w:r>
      <w:r>
        <w:t>:</w:t>
      </w:r>
      <w:r w:rsidR="000C6427">
        <w:t xml:space="preserve"> </w:t>
      </w:r>
      <w:r w:rsidR="000C6427" w:rsidRPr="000C6427">
        <w:rPr>
          <w:b/>
          <w:bCs/>
        </w:rPr>
        <w:t>IGW-singleVM</w:t>
      </w:r>
      <w:r>
        <w:t xml:space="preserve"> </w:t>
      </w:r>
    </w:p>
    <w:p w14:paraId="30AED75A" w14:textId="77777777" w:rsidR="00E2700F" w:rsidRDefault="00E2700F" w:rsidP="00A455F8">
      <w:pPr>
        <w:pStyle w:val="NoSpacing"/>
      </w:pPr>
    </w:p>
    <w:p w14:paraId="1050AAC9" w14:textId="1996E0F0" w:rsidR="00E2700F" w:rsidRDefault="00EA4D16" w:rsidP="00A455F8">
      <w:pPr>
        <w:pStyle w:val="NoSpacing"/>
      </w:pPr>
      <w:r>
        <w:rPr>
          <w:noProof/>
        </w:rPr>
        <w:drawing>
          <wp:inline distT="0" distB="0" distL="0" distR="0" wp14:anchorId="4C40159A" wp14:editId="3058D4CE">
            <wp:extent cx="5943600" cy="1852295"/>
            <wp:effectExtent l="0" t="0" r="0" b="0"/>
            <wp:docPr id="17910558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055808" name=""/>
                    <pic:cNvPicPr/>
                  </pic:nvPicPr>
                  <pic:blipFill>
                    <a:blip r:embed="rId18"/>
                    <a:stretch>
                      <a:fillRect/>
                    </a:stretch>
                  </pic:blipFill>
                  <pic:spPr>
                    <a:xfrm>
                      <a:off x="0" y="0"/>
                      <a:ext cx="5943600" cy="1852295"/>
                    </a:xfrm>
                    <a:prstGeom prst="rect">
                      <a:avLst/>
                    </a:prstGeom>
                  </pic:spPr>
                </pic:pic>
              </a:graphicData>
            </a:graphic>
          </wp:inline>
        </w:drawing>
      </w:r>
    </w:p>
    <w:p w14:paraId="6D78B6B5" w14:textId="77777777" w:rsidR="00E146F2" w:rsidRDefault="00E146F2" w:rsidP="00A455F8">
      <w:pPr>
        <w:pStyle w:val="NoSpacing"/>
      </w:pPr>
    </w:p>
    <w:p w14:paraId="46E8CFC1" w14:textId="1D212E9A" w:rsidR="00E146F2" w:rsidRDefault="00175009" w:rsidP="00A455F8">
      <w:pPr>
        <w:pStyle w:val="NoSpacing"/>
      </w:pPr>
      <w:r>
        <w:rPr>
          <w:noProof/>
        </w:rPr>
        <w:drawing>
          <wp:inline distT="0" distB="0" distL="0" distR="0" wp14:anchorId="1D0580A5" wp14:editId="5CDC4E6F">
            <wp:extent cx="5943600" cy="2830830"/>
            <wp:effectExtent l="0" t="0" r="0" b="7620"/>
            <wp:docPr id="2012209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20981" name="Picture 1" descr="A screenshot of a computer&#10;&#10;AI-generated content may be incorrect."/>
                    <pic:cNvPicPr/>
                  </pic:nvPicPr>
                  <pic:blipFill>
                    <a:blip r:embed="rId19"/>
                    <a:stretch>
                      <a:fillRect/>
                    </a:stretch>
                  </pic:blipFill>
                  <pic:spPr>
                    <a:xfrm>
                      <a:off x="0" y="0"/>
                      <a:ext cx="5943600" cy="2830830"/>
                    </a:xfrm>
                    <a:prstGeom prst="rect">
                      <a:avLst/>
                    </a:prstGeom>
                  </pic:spPr>
                </pic:pic>
              </a:graphicData>
            </a:graphic>
          </wp:inline>
        </w:drawing>
      </w:r>
    </w:p>
    <w:p w14:paraId="16785EA8" w14:textId="77777777" w:rsidR="00175009" w:rsidRDefault="00175009" w:rsidP="00A455F8">
      <w:pPr>
        <w:pStyle w:val="NoSpacing"/>
      </w:pPr>
    </w:p>
    <w:p w14:paraId="1D75868A" w14:textId="77777777" w:rsidR="00056BCA" w:rsidRDefault="00056BCA" w:rsidP="00A455F8">
      <w:pPr>
        <w:pStyle w:val="NoSpacing"/>
      </w:pPr>
    </w:p>
    <w:p w14:paraId="60CA368A" w14:textId="12BF3C67" w:rsidR="000E37E3" w:rsidRDefault="000E37E3" w:rsidP="00A455F8">
      <w:pPr>
        <w:pStyle w:val="NoSpacing"/>
      </w:pPr>
      <w:r>
        <w:lastRenderedPageBreak/>
        <w:t xml:space="preserve">8 - </w:t>
      </w:r>
      <w:r w:rsidR="00C3285C">
        <w:t>Attach</w:t>
      </w:r>
      <w:r>
        <w:t xml:space="preserve"> the IGW to your VPC</w:t>
      </w:r>
    </w:p>
    <w:p w14:paraId="43FE9AB4" w14:textId="25F3D108" w:rsidR="00056BCA" w:rsidRDefault="00056BCA" w:rsidP="00056BCA">
      <w:pPr>
        <w:pStyle w:val="NoSpacing"/>
        <w:numPr>
          <w:ilvl w:val="0"/>
          <w:numId w:val="4"/>
        </w:numPr>
      </w:pPr>
      <w:r>
        <w:t xml:space="preserve">Available VPCs: </w:t>
      </w:r>
      <w:r w:rsidR="00C87A81" w:rsidRPr="00C87A81">
        <w:rPr>
          <w:b/>
          <w:bCs/>
        </w:rPr>
        <w:t>SingleVMvpc</w:t>
      </w:r>
    </w:p>
    <w:p w14:paraId="455B5876" w14:textId="77777777" w:rsidR="000E37E3" w:rsidRDefault="000E37E3" w:rsidP="00A455F8">
      <w:pPr>
        <w:pStyle w:val="NoSpacing"/>
      </w:pPr>
    </w:p>
    <w:p w14:paraId="0C6CB6EB" w14:textId="7423E109" w:rsidR="000E37E3" w:rsidRDefault="004A7CA4" w:rsidP="00A455F8">
      <w:pPr>
        <w:pStyle w:val="NoSpacing"/>
      </w:pPr>
      <w:r>
        <w:rPr>
          <w:noProof/>
        </w:rPr>
        <w:drawing>
          <wp:inline distT="0" distB="0" distL="0" distR="0" wp14:anchorId="1F7D1E44" wp14:editId="42FDDD08">
            <wp:extent cx="5943600" cy="1855470"/>
            <wp:effectExtent l="0" t="0" r="0" b="0"/>
            <wp:docPr id="57565172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651724" name="Picture 1" descr="A screenshot of a computer&#10;&#10;AI-generated content may be incorrect."/>
                    <pic:cNvPicPr/>
                  </pic:nvPicPr>
                  <pic:blipFill>
                    <a:blip r:embed="rId20"/>
                    <a:stretch>
                      <a:fillRect/>
                    </a:stretch>
                  </pic:blipFill>
                  <pic:spPr>
                    <a:xfrm>
                      <a:off x="0" y="0"/>
                      <a:ext cx="5943600" cy="1855470"/>
                    </a:xfrm>
                    <a:prstGeom prst="rect">
                      <a:avLst/>
                    </a:prstGeom>
                  </pic:spPr>
                </pic:pic>
              </a:graphicData>
            </a:graphic>
          </wp:inline>
        </w:drawing>
      </w:r>
    </w:p>
    <w:p w14:paraId="2C6C35BF" w14:textId="77777777" w:rsidR="00D53B2D" w:rsidRDefault="00D53B2D" w:rsidP="00A455F8">
      <w:pPr>
        <w:pStyle w:val="NoSpacing"/>
      </w:pPr>
    </w:p>
    <w:p w14:paraId="6BDD86A9" w14:textId="1A2CDE3F" w:rsidR="00D53B2D" w:rsidRDefault="00D621D1" w:rsidP="00A455F8">
      <w:pPr>
        <w:pStyle w:val="NoSpacing"/>
      </w:pPr>
      <w:r>
        <w:rPr>
          <w:noProof/>
        </w:rPr>
        <w:drawing>
          <wp:inline distT="0" distB="0" distL="0" distR="0" wp14:anchorId="4656E1C7" wp14:editId="03026D78">
            <wp:extent cx="5943600" cy="2078990"/>
            <wp:effectExtent l="0" t="0" r="0" b="0"/>
            <wp:docPr id="1450930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930295" name=""/>
                    <pic:cNvPicPr/>
                  </pic:nvPicPr>
                  <pic:blipFill>
                    <a:blip r:embed="rId21"/>
                    <a:stretch>
                      <a:fillRect/>
                    </a:stretch>
                  </pic:blipFill>
                  <pic:spPr>
                    <a:xfrm>
                      <a:off x="0" y="0"/>
                      <a:ext cx="5943600" cy="2078990"/>
                    </a:xfrm>
                    <a:prstGeom prst="rect">
                      <a:avLst/>
                    </a:prstGeom>
                  </pic:spPr>
                </pic:pic>
              </a:graphicData>
            </a:graphic>
          </wp:inline>
        </w:drawing>
      </w:r>
    </w:p>
    <w:p w14:paraId="00F281B0" w14:textId="77777777" w:rsidR="007A65F8" w:rsidRDefault="007A65F8" w:rsidP="00A455F8">
      <w:pPr>
        <w:pStyle w:val="NoSpacing"/>
      </w:pPr>
    </w:p>
    <w:p w14:paraId="4DC1AD4A" w14:textId="21EB03DE" w:rsidR="007A65F8" w:rsidRDefault="00E460DF" w:rsidP="00A455F8">
      <w:pPr>
        <w:pStyle w:val="NoSpacing"/>
      </w:pPr>
      <w:r>
        <w:rPr>
          <w:noProof/>
        </w:rPr>
        <w:drawing>
          <wp:inline distT="0" distB="0" distL="0" distR="0" wp14:anchorId="50002920" wp14:editId="38DEF7F8">
            <wp:extent cx="5943600" cy="1957070"/>
            <wp:effectExtent l="0" t="0" r="0" b="5080"/>
            <wp:docPr id="50664363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643630" name="Picture 1" descr="A screenshot of a computer&#10;&#10;AI-generated content may be incorrect."/>
                    <pic:cNvPicPr/>
                  </pic:nvPicPr>
                  <pic:blipFill>
                    <a:blip r:embed="rId22"/>
                    <a:stretch>
                      <a:fillRect/>
                    </a:stretch>
                  </pic:blipFill>
                  <pic:spPr>
                    <a:xfrm>
                      <a:off x="0" y="0"/>
                      <a:ext cx="5943600" cy="1957070"/>
                    </a:xfrm>
                    <a:prstGeom prst="rect">
                      <a:avLst/>
                    </a:prstGeom>
                  </pic:spPr>
                </pic:pic>
              </a:graphicData>
            </a:graphic>
          </wp:inline>
        </w:drawing>
      </w:r>
    </w:p>
    <w:p w14:paraId="00155B36" w14:textId="77777777" w:rsidR="000E28C2" w:rsidRDefault="000E28C2" w:rsidP="00A455F8">
      <w:pPr>
        <w:pStyle w:val="NoSpacing"/>
      </w:pPr>
    </w:p>
    <w:p w14:paraId="3F60972A" w14:textId="77777777" w:rsidR="000E28C2" w:rsidRDefault="000E28C2" w:rsidP="00A455F8">
      <w:pPr>
        <w:pStyle w:val="NoSpacing"/>
      </w:pPr>
    </w:p>
    <w:p w14:paraId="4D5C9D1F" w14:textId="77777777" w:rsidR="00056BCA" w:rsidRDefault="00056BCA" w:rsidP="00A455F8">
      <w:pPr>
        <w:pStyle w:val="NoSpacing"/>
      </w:pPr>
    </w:p>
    <w:p w14:paraId="4D3BD8B5" w14:textId="77777777" w:rsidR="00056BCA" w:rsidRDefault="00056BCA" w:rsidP="00A455F8">
      <w:pPr>
        <w:pStyle w:val="NoSpacing"/>
      </w:pPr>
    </w:p>
    <w:p w14:paraId="62922033" w14:textId="77777777" w:rsidR="00056BCA" w:rsidRDefault="00056BCA" w:rsidP="00A455F8">
      <w:pPr>
        <w:pStyle w:val="NoSpacing"/>
      </w:pPr>
    </w:p>
    <w:p w14:paraId="2E09CB35" w14:textId="77777777" w:rsidR="00A67285" w:rsidRDefault="00A67285" w:rsidP="00A455F8">
      <w:pPr>
        <w:pStyle w:val="NoSpacing"/>
      </w:pPr>
    </w:p>
    <w:p w14:paraId="5A41AF91" w14:textId="77777777" w:rsidR="00A67285" w:rsidRDefault="00A67285" w:rsidP="00A455F8">
      <w:pPr>
        <w:pStyle w:val="NoSpacing"/>
      </w:pPr>
    </w:p>
    <w:p w14:paraId="069E76EC" w14:textId="77777777" w:rsidR="00A67285" w:rsidRDefault="00A67285" w:rsidP="00A455F8">
      <w:pPr>
        <w:pStyle w:val="NoSpacing"/>
      </w:pPr>
    </w:p>
    <w:p w14:paraId="554F56AC" w14:textId="77777777" w:rsidR="00A67285" w:rsidRDefault="00A67285" w:rsidP="00A455F8">
      <w:pPr>
        <w:pStyle w:val="NoSpacing"/>
      </w:pPr>
    </w:p>
    <w:p w14:paraId="6B1A2E4A" w14:textId="77777777" w:rsidR="00A67285" w:rsidRDefault="00A67285" w:rsidP="00A455F8">
      <w:pPr>
        <w:pStyle w:val="NoSpacing"/>
      </w:pPr>
    </w:p>
    <w:p w14:paraId="400FC128" w14:textId="77777777" w:rsidR="00A67285" w:rsidRDefault="00A67285" w:rsidP="00A455F8">
      <w:pPr>
        <w:pStyle w:val="NoSpacing"/>
      </w:pPr>
    </w:p>
    <w:p w14:paraId="2C32146A" w14:textId="77777777" w:rsidR="00A67285" w:rsidRDefault="00A67285" w:rsidP="00A455F8">
      <w:pPr>
        <w:pStyle w:val="NoSpacing"/>
      </w:pPr>
    </w:p>
    <w:p w14:paraId="13B4BCB9" w14:textId="77777777" w:rsidR="007619B9" w:rsidRDefault="007619B9" w:rsidP="00A455F8">
      <w:pPr>
        <w:pStyle w:val="NoSpacing"/>
      </w:pPr>
    </w:p>
    <w:p w14:paraId="241CFC7E" w14:textId="77777777" w:rsidR="00056BCA" w:rsidRDefault="00056BCA" w:rsidP="00A455F8">
      <w:pPr>
        <w:pStyle w:val="NoSpacing"/>
      </w:pPr>
    </w:p>
    <w:p w14:paraId="6DE53E9B" w14:textId="77777777" w:rsidR="00056BCA" w:rsidRDefault="00056BCA" w:rsidP="00A455F8">
      <w:pPr>
        <w:pStyle w:val="NoSpacing"/>
      </w:pPr>
    </w:p>
    <w:p w14:paraId="1DD21F92" w14:textId="77777777" w:rsidR="00056BCA" w:rsidRDefault="00056BCA" w:rsidP="00A455F8">
      <w:pPr>
        <w:pStyle w:val="NoSpacing"/>
      </w:pPr>
    </w:p>
    <w:p w14:paraId="016A8C90" w14:textId="18FE111A" w:rsidR="000E28C2" w:rsidRDefault="000E28C2" w:rsidP="00360BBF">
      <w:pPr>
        <w:pStyle w:val="NoSpacing"/>
      </w:pPr>
      <w:r>
        <w:lastRenderedPageBreak/>
        <w:t xml:space="preserve">9 – </w:t>
      </w:r>
      <w:r w:rsidR="004E0FE5">
        <w:t xml:space="preserve">Navigate to </w:t>
      </w:r>
      <w:r w:rsidR="00E34EC6">
        <w:t>Marketplace</w:t>
      </w:r>
      <w:r w:rsidR="00755D62">
        <w:t xml:space="preserve"> </w:t>
      </w:r>
      <w:r w:rsidR="00651B70">
        <w:t xml:space="preserve">through the search bar and look for </w:t>
      </w:r>
      <w:r w:rsidR="00651B70" w:rsidRPr="00BB152A">
        <w:rPr>
          <w:b/>
          <w:bCs/>
        </w:rPr>
        <w:t xml:space="preserve">Fortinet FortiGate Next-Generation </w:t>
      </w:r>
      <w:proofErr w:type="gramStart"/>
      <w:r w:rsidR="00651B70" w:rsidRPr="00BB152A">
        <w:rPr>
          <w:b/>
          <w:bCs/>
        </w:rPr>
        <w:t>Firewall</w:t>
      </w:r>
      <w:r w:rsidR="004E0FE5">
        <w:t xml:space="preserve"> </w:t>
      </w:r>
      <w:r w:rsidR="00BB152A">
        <w:t xml:space="preserve"> then</w:t>
      </w:r>
      <w:proofErr w:type="gramEnd"/>
      <w:r w:rsidR="004E0FE5">
        <w:t xml:space="preserve"> d</w:t>
      </w:r>
      <w:r>
        <w:t xml:space="preserve">eploy </w:t>
      </w:r>
      <w:r w:rsidR="00651B70">
        <w:t xml:space="preserve">the </w:t>
      </w:r>
      <w:r>
        <w:t>FGT NVA into the public subnet</w:t>
      </w:r>
      <w:r w:rsidR="00360BBF">
        <w:t>.</w:t>
      </w:r>
    </w:p>
    <w:p w14:paraId="717EC38E" w14:textId="46F82A1B" w:rsidR="006D7D94" w:rsidRDefault="006D7D94" w:rsidP="006D7D94">
      <w:pPr>
        <w:pStyle w:val="NoSpacing"/>
        <w:numPr>
          <w:ilvl w:val="0"/>
          <w:numId w:val="4"/>
        </w:numPr>
      </w:pPr>
      <w:r>
        <w:t xml:space="preserve">Click on </w:t>
      </w:r>
      <w:r w:rsidRPr="00BB152A">
        <w:rPr>
          <w:b/>
          <w:bCs/>
        </w:rPr>
        <w:t>View purchase options</w:t>
      </w:r>
    </w:p>
    <w:p w14:paraId="69C8D842" w14:textId="6211D727" w:rsidR="003C2D05" w:rsidRDefault="003C2D05" w:rsidP="006D7D94">
      <w:pPr>
        <w:pStyle w:val="NoSpacing"/>
        <w:numPr>
          <w:ilvl w:val="0"/>
          <w:numId w:val="4"/>
        </w:numPr>
      </w:pPr>
      <w:r w:rsidRPr="00BB152A">
        <w:rPr>
          <w:b/>
          <w:bCs/>
        </w:rPr>
        <w:t>Subscribe</w:t>
      </w:r>
      <w:r>
        <w:t xml:space="preserve"> to the product offering (if not already done)</w:t>
      </w:r>
    </w:p>
    <w:p w14:paraId="034A057B" w14:textId="3863FA01" w:rsidR="006D7D94" w:rsidRDefault="006D7D94" w:rsidP="006D7D94">
      <w:pPr>
        <w:pStyle w:val="NoSpacing"/>
        <w:numPr>
          <w:ilvl w:val="0"/>
          <w:numId w:val="4"/>
        </w:numPr>
      </w:pPr>
      <w:r>
        <w:t xml:space="preserve">Click on </w:t>
      </w:r>
      <w:r w:rsidRPr="00BB152A">
        <w:rPr>
          <w:b/>
          <w:bCs/>
        </w:rPr>
        <w:t>Continue to Configuration</w:t>
      </w:r>
    </w:p>
    <w:p w14:paraId="743A50A8" w14:textId="7618E681" w:rsidR="0026622A" w:rsidRDefault="0026622A" w:rsidP="006D7D94">
      <w:pPr>
        <w:pStyle w:val="NoSpacing"/>
        <w:numPr>
          <w:ilvl w:val="0"/>
          <w:numId w:val="4"/>
        </w:numPr>
      </w:pPr>
      <w:r w:rsidRPr="00BB152A">
        <w:rPr>
          <w:b/>
          <w:bCs/>
        </w:rPr>
        <w:t>Do not select</w:t>
      </w:r>
      <w:r>
        <w:t xml:space="preserve"> an option under Contract options</w:t>
      </w:r>
    </w:p>
    <w:p w14:paraId="5F6A523B" w14:textId="77777777" w:rsidR="00E34EC6" w:rsidRDefault="00E34EC6" w:rsidP="00A455F8">
      <w:pPr>
        <w:pStyle w:val="NoSpacing"/>
      </w:pPr>
    </w:p>
    <w:p w14:paraId="462B2596" w14:textId="11CEB12D" w:rsidR="00E34EC6" w:rsidRDefault="00AF24B6" w:rsidP="00A455F8">
      <w:pPr>
        <w:pStyle w:val="NoSpacing"/>
      </w:pPr>
      <w:r>
        <w:rPr>
          <w:noProof/>
        </w:rPr>
        <w:drawing>
          <wp:inline distT="0" distB="0" distL="0" distR="0" wp14:anchorId="416FC591" wp14:editId="2A9961B0">
            <wp:extent cx="5943600" cy="2553335"/>
            <wp:effectExtent l="0" t="0" r="0" b="0"/>
            <wp:docPr id="1325719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719689" name=""/>
                    <pic:cNvPicPr/>
                  </pic:nvPicPr>
                  <pic:blipFill>
                    <a:blip r:embed="rId23"/>
                    <a:stretch>
                      <a:fillRect/>
                    </a:stretch>
                  </pic:blipFill>
                  <pic:spPr>
                    <a:xfrm>
                      <a:off x="0" y="0"/>
                      <a:ext cx="5943600" cy="2553335"/>
                    </a:xfrm>
                    <a:prstGeom prst="rect">
                      <a:avLst/>
                    </a:prstGeom>
                  </pic:spPr>
                </pic:pic>
              </a:graphicData>
            </a:graphic>
          </wp:inline>
        </w:drawing>
      </w:r>
    </w:p>
    <w:p w14:paraId="39F0A898" w14:textId="77777777" w:rsidR="000D7613" w:rsidRDefault="000D7613" w:rsidP="00A455F8">
      <w:pPr>
        <w:pStyle w:val="NoSpacing"/>
      </w:pPr>
    </w:p>
    <w:p w14:paraId="429A995B" w14:textId="6813FE16" w:rsidR="000D7613" w:rsidRDefault="00C625CA" w:rsidP="00A455F8">
      <w:pPr>
        <w:pStyle w:val="NoSpacing"/>
      </w:pPr>
      <w:r>
        <w:rPr>
          <w:noProof/>
        </w:rPr>
        <w:drawing>
          <wp:inline distT="0" distB="0" distL="0" distR="0" wp14:anchorId="620787ED" wp14:editId="417E83DC">
            <wp:extent cx="5943600" cy="2935605"/>
            <wp:effectExtent l="0" t="0" r="0" b="0"/>
            <wp:docPr id="863676534" name="Picture 1" descr="Graphical user interface, application, Team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676534" name="Picture 1" descr="Graphical user interface, application, Teams&#10;&#10;AI-generated content may be incorrect."/>
                    <pic:cNvPicPr/>
                  </pic:nvPicPr>
                  <pic:blipFill>
                    <a:blip r:embed="rId24"/>
                    <a:stretch>
                      <a:fillRect/>
                    </a:stretch>
                  </pic:blipFill>
                  <pic:spPr>
                    <a:xfrm>
                      <a:off x="0" y="0"/>
                      <a:ext cx="5943600" cy="2935605"/>
                    </a:xfrm>
                    <a:prstGeom prst="rect">
                      <a:avLst/>
                    </a:prstGeom>
                  </pic:spPr>
                </pic:pic>
              </a:graphicData>
            </a:graphic>
          </wp:inline>
        </w:drawing>
      </w:r>
    </w:p>
    <w:p w14:paraId="1ADA8515" w14:textId="77777777" w:rsidR="00360BBF" w:rsidRDefault="00360BBF" w:rsidP="00A455F8">
      <w:pPr>
        <w:pStyle w:val="NoSpacing"/>
      </w:pPr>
    </w:p>
    <w:p w14:paraId="3694A103" w14:textId="77777777" w:rsidR="00A67285" w:rsidRDefault="00A67285" w:rsidP="00A455F8">
      <w:pPr>
        <w:pStyle w:val="NoSpacing"/>
      </w:pPr>
    </w:p>
    <w:p w14:paraId="19C044F5" w14:textId="77777777" w:rsidR="00A67285" w:rsidRDefault="00A67285" w:rsidP="00A455F8">
      <w:pPr>
        <w:pStyle w:val="NoSpacing"/>
      </w:pPr>
    </w:p>
    <w:p w14:paraId="3C4234F4" w14:textId="77777777" w:rsidR="00A67285" w:rsidRDefault="00A67285" w:rsidP="00A455F8">
      <w:pPr>
        <w:pStyle w:val="NoSpacing"/>
      </w:pPr>
    </w:p>
    <w:p w14:paraId="4DE8A7D8" w14:textId="77777777" w:rsidR="00A67285" w:rsidRDefault="00A67285" w:rsidP="00A455F8">
      <w:pPr>
        <w:pStyle w:val="NoSpacing"/>
      </w:pPr>
    </w:p>
    <w:p w14:paraId="3B55C225" w14:textId="77777777" w:rsidR="00A67285" w:rsidRDefault="00A67285" w:rsidP="00A455F8">
      <w:pPr>
        <w:pStyle w:val="NoSpacing"/>
      </w:pPr>
    </w:p>
    <w:p w14:paraId="4EAA31F8" w14:textId="77777777" w:rsidR="00A67285" w:rsidRDefault="00A67285" w:rsidP="00A455F8">
      <w:pPr>
        <w:pStyle w:val="NoSpacing"/>
      </w:pPr>
    </w:p>
    <w:p w14:paraId="60F479FF" w14:textId="77777777" w:rsidR="00A67285" w:rsidRDefault="00A67285" w:rsidP="00A455F8">
      <w:pPr>
        <w:pStyle w:val="NoSpacing"/>
      </w:pPr>
    </w:p>
    <w:p w14:paraId="7695DC81" w14:textId="77777777" w:rsidR="00A67285" w:rsidRDefault="00A67285" w:rsidP="00A455F8">
      <w:pPr>
        <w:pStyle w:val="NoSpacing"/>
      </w:pPr>
    </w:p>
    <w:p w14:paraId="2542BDC5" w14:textId="77777777" w:rsidR="00A67285" w:rsidRDefault="00A67285" w:rsidP="00A455F8">
      <w:pPr>
        <w:pStyle w:val="NoSpacing"/>
      </w:pPr>
    </w:p>
    <w:p w14:paraId="4ADE2E3B" w14:textId="77777777" w:rsidR="00A67285" w:rsidRDefault="00A67285" w:rsidP="00A455F8">
      <w:pPr>
        <w:pStyle w:val="NoSpacing"/>
      </w:pPr>
    </w:p>
    <w:p w14:paraId="4FD7155F" w14:textId="77777777" w:rsidR="00A67285" w:rsidRDefault="00A67285" w:rsidP="00A455F8">
      <w:pPr>
        <w:pStyle w:val="NoSpacing"/>
      </w:pPr>
    </w:p>
    <w:p w14:paraId="2158E98E" w14:textId="77777777" w:rsidR="00A67285" w:rsidRDefault="00A67285" w:rsidP="00A455F8">
      <w:pPr>
        <w:pStyle w:val="NoSpacing"/>
      </w:pPr>
    </w:p>
    <w:p w14:paraId="2EB9323D" w14:textId="77777777" w:rsidR="00A67285" w:rsidRDefault="00A67285" w:rsidP="00A455F8">
      <w:pPr>
        <w:pStyle w:val="NoSpacing"/>
      </w:pPr>
    </w:p>
    <w:p w14:paraId="6D60D60C" w14:textId="77777777" w:rsidR="00A67285" w:rsidRDefault="00A67285" w:rsidP="00A455F8">
      <w:pPr>
        <w:pStyle w:val="NoSpacing"/>
      </w:pPr>
    </w:p>
    <w:p w14:paraId="6E36A634" w14:textId="77777777" w:rsidR="00360BBF" w:rsidRDefault="00360BBF" w:rsidP="00A455F8">
      <w:pPr>
        <w:pStyle w:val="NoSpacing"/>
      </w:pPr>
    </w:p>
    <w:p w14:paraId="77B996C1" w14:textId="63BA31A1" w:rsidR="00360BBF" w:rsidRDefault="00BC1AC5" w:rsidP="00360BBF">
      <w:pPr>
        <w:pStyle w:val="NoSpacing"/>
        <w:numPr>
          <w:ilvl w:val="0"/>
          <w:numId w:val="4"/>
        </w:numPr>
      </w:pPr>
      <w:r>
        <w:lastRenderedPageBreak/>
        <w:t>Fulfillment option</w:t>
      </w:r>
      <w:r w:rsidR="006D7D94">
        <w:t xml:space="preserve">: </w:t>
      </w:r>
      <w:r w:rsidR="006D7D94" w:rsidRPr="00BC491C">
        <w:rPr>
          <w:b/>
          <w:bCs/>
        </w:rPr>
        <w:t>64</w:t>
      </w:r>
      <w:r w:rsidR="00F755EA" w:rsidRPr="00BC491C">
        <w:rPr>
          <w:b/>
          <w:bCs/>
        </w:rPr>
        <w:t>-bit (x86) Amazon Machine Image (AMI)</w:t>
      </w:r>
    </w:p>
    <w:p w14:paraId="49465910" w14:textId="339CD075" w:rsidR="00F755EA" w:rsidRDefault="00F755EA" w:rsidP="00360BBF">
      <w:pPr>
        <w:pStyle w:val="NoSpacing"/>
        <w:numPr>
          <w:ilvl w:val="0"/>
          <w:numId w:val="4"/>
        </w:numPr>
      </w:pPr>
      <w:r>
        <w:t xml:space="preserve">Software version: </w:t>
      </w:r>
      <w:r w:rsidRPr="00BC491C">
        <w:rPr>
          <w:b/>
          <w:bCs/>
        </w:rPr>
        <w:t xml:space="preserve">7.6.2 </w:t>
      </w:r>
      <w:r w:rsidR="00CE5618" w:rsidRPr="00BC491C">
        <w:rPr>
          <w:b/>
          <w:bCs/>
        </w:rPr>
        <w:t>(Feb 23, 2025)</w:t>
      </w:r>
    </w:p>
    <w:p w14:paraId="6F17BCE9" w14:textId="4B0F3A60" w:rsidR="00CE5618" w:rsidRPr="00FA5FD9" w:rsidRDefault="00CE5618" w:rsidP="00360BBF">
      <w:pPr>
        <w:pStyle w:val="NoSpacing"/>
        <w:numPr>
          <w:ilvl w:val="0"/>
          <w:numId w:val="4"/>
        </w:numPr>
      </w:pPr>
      <w:r>
        <w:t xml:space="preserve">Region: </w:t>
      </w:r>
      <w:r w:rsidRPr="00BC491C">
        <w:rPr>
          <w:b/>
          <w:bCs/>
        </w:rPr>
        <w:t>US East (Ohio)</w:t>
      </w:r>
    </w:p>
    <w:p w14:paraId="78F08F34" w14:textId="7509747A" w:rsidR="00FA5FD9" w:rsidRPr="00FA5FD9" w:rsidRDefault="00FA5FD9" w:rsidP="00360BBF">
      <w:pPr>
        <w:pStyle w:val="NoSpacing"/>
        <w:numPr>
          <w:ilvl w:val="0"/>
          <w:numId w:val="4"/>
        </w:numPr>
      </w:pPr>
      <w:r w:rsidRPr="00FA5FD9">
        <w:t xml:space="preserve">Click on </w:t>
      </w:r>
      <w:r w:rsidRPr="00BB152A">
        <w:rPr>
          <w:b/>
          <w:bCs/>
        </w:rPr>
        <w:t>Continue to Launch</w:t>
      </w:r>
    </w:p>
    <w:p w14:paraId="72E96692" w14:textId="77777777" w:rsidR="00CE5618" w:rsidRDefault="00CE5618" w:rsidP="00BC491C">
      <w:pPr>
        <w:pStyle w:val="NoSpacing"/>
        <w:ind w:left="720"/>
      </w:pPr>
    </w:p>
    <w:p w14:paraId="08F819EA" w14:textId="1D9CAFC7" w:rsidR="000E28C2" w:rsidRDefault="000665DB" w:rsidP="00A455F8">
      <w:pPr>
        <w:pStyle w:val="NoSpacing"/>
      </w:pPr>
      <w:r>
        <w:rPr>
          <w:noProof/>
        </w:rPr>
        <w:drawing>
          <wp:inline distT="0" distB="0" distL="0" distR="0" wp14:anchorId="1F103A30" wp14:editId="11054860">
            <wp:extent cx="5943600" cy="3660140"/>
            <wp:effectExtent l="0" t="0" r="0" b="0"/>
            <wp:docPr id="1772413546" name="Picture 1" descr="Graphical user interface, application, Team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413546" name="Picture 1" descr="Graphical user interface, application, Teams&#10;&#10;AI-generated content may be incorrect."/>
                    <pic:cNvPicPr/>
                  </pic:nvPicPr>
                  <pic:blipFill>
                    <a:blip r:embed="rId25"/>
                    <a:stretch>
                      <a:fillRect/>
                    </a:stretch>
                  </pic:blipFill>
                  <pic:spPr>
                    <a:xfrm>
                      <a:off x="0" y="0"/>
                      <a:ext cx="5943600" cy="3660140"/>
                    </a:xfrm>
                    <a:prstGeom prst="rect">
                      <a:avLst/>
                    </a:prstGeom>
                  </pic:spPr>
                </pic:pic>
              </a:graphicData>
            </a:graphic>
          </wp:inline>
        </w:drawing>
      </w:r>
    </w:p>
    <w:p w14:paraId="5781E19B" w14:textId="77777777" w:rsidR="00FA5FD9" w:rsidRDefault="00FA5FD9" w:rsidP="00A455F8">
      <w:pPr>
        <w:pStyle w:val="NoSpacing"/>
      </w:pPr>
    </w:p>
    <w:p w14:paraId="0688D1B2" w14:textId="77777777" w:rsidR="00FA5FD9" w:rsidRDefault="00FA5FD9" w:rsidP="00A455F8">
      <w:pPr>
        <w:pStyle w:val="NoSpacing"/>
      </w:pPr>
    </w:p>
    <w:p w14:paraId="53C9AB6B" w14:textId="77777777" w:rsidR="00D76683" w:rsidRDefault="00D76683" w:rsidP="00A455F8">
      <w:pPr>
        <w:pStyle w:val="NoSpacing"/>
      </w:pPr>
    </w:p>
    <w:p w14:paraId="0013316E" w14:textId="77777777" w:rsidR="00D76683" w:rsidRDefault="00D76683" w:rsidP="00A455F8">
      <w:pPr>
        <w:pStyle w:val="NoSpacing"/>
      </w:pPr>
    </w:p>
    <w:p w14:paraId="140F996E" w14:textId="77777777" w:rsidR="00D76683" w:rsidRDefault="00D76683" w:rsidP="00A455F8">
      <w:pPr>
        <w:pStyle w:val="NoSpacing"/>
      </w:pPr>
    </w:p>
    <w:p w14:paraId="3860E645" w14:textId="77777777" w:rsidR="00D76683" w:rsidRDefault="00D76683" w:rsidP="00A455F8">
      <w:pPr>
        <w:pStyle w:val="NoSpacing"/>
      </w:pPr>
    </w:p>
    <w:p w14:paraId="49D2B0A5" w14:textId="77777777" w:rsidR="00D76683" w:rsidRDefault="00D76683" w:rsidP="00A455F8">
      <w:pPr>
        <w:pStyle w:val="NoSpacing"/>
      </w:pPr>
    </w:p>
    <w:p w14:paraId="5F07D56E" w14:textId="77777777" w:rsidR="00D76683" w:rsidRDefault="00D76683" w:rsidP="00A455F8">
      <w:pPr>
        <w:pStyle w:val="NoSpacing"/>
      </w:pPr>
    </w:p>
    <w:p w14:paraId="2073E12A" w14:textId="77777777" w:rsidR="00D76683" w:rsidRDefault="00D76683" w:rsidP="00A455F8">
      <w:pPr>
        <w:pStyle w:val="NoSpacing"/>
      </w:pPr>
    </w:p>
    <w:p w14:paraId="2AEFE08E" w14:textId="77777777" w:rsidR="00D76683" w:rsidRDefault="00D76683" w:rsidP="00A455F8">
      <w:pPr>
        <w:pStyle w:val="NoSpacing"/>
      </w:pPr>
    </w:p>
    <w:p w14:paraId="7442D9BC" w14:textId="77777777" w:rsidR="00D76683" w:rsidRDefault="00D76683" w:rsidP="00A455F8">
      <w:pPr>
        <w:pStyle w:val="NoSpacing"/>
      </w:pPr>
    </w:p>
    <w:p w14:paraId="1E45E926" w14:textId="77777777" w:rsidR="00D76683" w:rsidRDefault="00D76683" w:rsidP="00A455F8">
      <w:pPr>
        <w:pStyle w:val="NoSpacing"/>
      </w:pPr>
    </w:p>
    <w:p w14:paraId="64FADA56" w14:textId="77777777" w:rsidR="00D76683" w:rsidRDefault="00D76683" w:rsidP="00A455F8">
      <w:pPr>
        <w:pStyle w:val="NoSpacing"/>
      </w:pPr>
    </w:p>
    <w:p w14:paraId="67E3045A" w14:textId="77777777" w:rsidR="00D76683" w:rsidRDefault="00D76683" w:rsidP="00A455F8">
      <w:pPr>
        <w:pStyle w:val="NoSpacing"/>
      </w:pPr>
    </w:p>
    <w:p w14:paraId="03EDB857" w14:textId="77777777" w:rsidR="00D76683" w:rsidRDefault="00D76683" w:rsidP="00A455F8">
      <w:pPr>
        <w:pStyle w:val="NoSpacing"/>
      </w:pPr>
    </w:p>
    <w:p w14:paraId="2650BD25" w14:textId="77777777" w:rsidR="00D76683" w:rsidRDefault="00D76683" w:rsidP="00A455F8">
      <w:pPr>
        <w:pStyle w:val="NoSpacing"/>
      </w:pPr>
    </w:p>
    <w:p w14:paraId="5C6A5797" w14:textId="77777777" w:rsidR="00D76683" w:rsidRDefault="00D76683" w:rsidP="00A455F8">
      <w:pPr>
        <w:pStyle w:val="NoSpacing"/>
      </w:pPr>
    </w:p>
    <w:p w14:paraId="37EB5ECD" w14:textId="77777777" w:rsidR="00D76683" w:rsidRDefault="00D76683" w:rsidP="00A455F8">
      <w:pPr>
        <w:pStyle w:val="NoSpacing"/>
      </w:pPr>
    </w:p>
    <w:p w14:paraId="40F69949" w14:textId="77777777" w:rsidR="00D76683" w:rsidRDefault="00D76683" w:rsidP="00A455F8">
      <w:pPr>
        <w:pStyle w:val="NoSpacing"/>
      </w:pPr>
    </w:p>
    <w:p w14:paraId="313FEA40" w14:textId="77777777" w:rsidR="00D76683" w:rsidRDefault="00D76683" w:rsidP="00A455F8">
      <w:pPr>
        <w:pStyle w:val="NoSpacing"/>
      </w:pPr>
    </w:p>
    <w:p w14:paraId="386C8556" w14:textId="77777777" w:rsidR="00D76683" w:rsidRDefault="00D76683" w:rsidP="00A455F8">
      <w:pPr>
        <w:pStyle w:val="NoSpacing"/>
      </w:pPr>
    </w:p>
    <w:p w14:paraId="6D63FBB6" w14:textId="77777777" w:rsidR="00D76683" w:rsidRDefault="00D76683" w:rsidP="00A455F8">
      <w:pPr>
        <w:pStyle w:val="NoSpacing"/>
      </w:pPr>
    </w:p>
    <w:p w14:paraId="685B85A9" w14:textId="77777777" w:rsidR="00D76683" w:rsidRDefault="00D76683" w:rsidP="00A455F8">
      <w:pPr>
        <w:pStyle w:val="NoSpacing"/>
      </w:pPr>
    </w:p>
    <w:p w14:paraId="60945F9C" w14:textId="77777777" w:rsidR="00D76683" w:rsidRDefault="00D76683" w:rsidP="00A455F8">
      <w:pPr>
        <w:pStyle w:val="NoSpacing"/>
      </w:pPr>
    </w:p>
    <w:p w14:paraId="1C52850B" w14:textId="77777777" w:rsidR="00D76683" w:rsidRDefault="00D76683" w:rsidP="00A455F8">
      <w:pPr>
        <w:pStyle w:val="NoSpacing"/>
      </w:pPr>
    </w:p>
    <w:p w14:paraId="75360DBD" w14:textId="77777777" w:rsidR="00D76683" w:rsidRDefault="00D76683" w:rsidP="00A455F8">
      <w:pPr>
        <w:pStyle w:val="NoSpacing"/>
      </w:pPr>
    </w:p>
    <w:p w14:paraId="3A27347C" w14:textId="77777777" w:rsidR="00D76683" w:rsidRDefault="00D76683" w:rsidP="00A455F8">
      <w:pPr>
        <w:pStyle w:val="NoSpacing"/>
      </w:pPr>
    </w:p>
    <w:p w14:paraId="02A1681A" w14:textId="77777777" w:rsidR="00D76683" w:rsidRDefault="00D76683" w:rsidP="00A455F8">
      <w:pPr>
        <w:pStyle w:val="NoSpacing"/>
      </w:pPr>
    </w:p>
    <w:p w14:paraId="3A556362" w14:textId="77777777" w:rsidR="00D76683" w:rsidRDefault="00D76683" w:rsidP="00A455F8">
      <w:pPr>
        <w:pStyle w:val="NoSpacing"/>
      </w:pPr>
    </w:p>
    <w:p w14:paraId="3C45BF5A" w14:textId="77777777" w:rsidR="00D76683" w:rsidRDefault="00D76683" w:rsidP="00A455F8">
      <w:pPr>
        <w:pStyle w:val="NoSpacing"/>
      </w:pPr>
    </w:p>
    <w:p w14:paraId="206D7218" w14:textId="05D53D4F" w:rsidR="00FA5FD9" w:rsidRDefault="005D2796" w:rsidP="00FA5FD9">
      <w:pPr>
        <w:pStyle w:val="NoSpacing"/>
        <w:numPr>
          <w:ilvl w:val="0"/>
          <w:numId w:val="5"/>
        </w:numPr>
      </w:pPr>
      <w:r>
        <w:lastRenderedPageBreak/>
        <w:t xml:space="preserve">Choose Action: </w:t>
      </w:r>
      <w:r w:rsidRPr="00813932">
        <w:rPr>
          <w:b/>
          <w:bCs/>
        </w:rPr>
        <w:t>Launch from Website</w:t>
      </w:r>
    </w:p>
    <w:p w14:paraId="1EA7633C" w14:textId="7CFAF918" w:rsidR="005D2796" w:rsidRDefault="005D2796" w:rsidP="00FA5FD9">
      <w:pPr>
        <w:pStyle w:val="NoSpacing"/>
        <w:numPr>
          <w:ilvl w:val="0"/>
          <w:numId w:val="5"/>
        </w:numPr>
      </w:pPr>
      <w:r>
        <w:t xml:space="preserve">EC2 Instance Type: </w:t>
      </w:r>
      <w:r w:rsidR="00813932" w:rsidRPr="00B03359">
        <w:rPr>
          <w:b/>
          <w:bCs/>
        </w:rPr>
        <w:t>t</w:t>
      </w:r>
      <w:proofErr w:type="gramStart"/>
      <w:r w:rsidR="00813932" w:rsidRPr="00B03359">
        <w:rPr>
          <w:b/>
          <w:bCs/>
        </w:rPr>
        <w:t>2.small</w:t>
      </w:r>
      <w:proofErr w:type="gramEnd"/>
    </w:p>
    <w:p w14:paraId="19C95B8D" w14:textId="3AB751C1" w:rsidR="00813932" w:rsidRDefault="00813932" w:rsidP="00FA5FD9">
      <w:pPr>
        <w:pStyle w:val="NoSpacing"/>
        <w:numPr>
          <w:ilvl w:val="0"/>
          <w:numId w:val="5"/>
        </w:numPr>
      </w:pPr>
      <w:r>
        <w:t xml:space="preserve">VPC Settings: </w:t>
      </w:r>
      <w:r w:rsidR="00B03359" w:rsidRPr="00BB152A">
        <w:rPr>
          <w:b/>
          <w:bCs/>
        </w:rPr>
        <w:t>Select the VPC ID</w:t>
      </w:r>
      <w:r w:rsidR="00B03359">
        <w:t xml:space="preserve"> of your “SingleVMvpc” VPC.</w:t>
      </w:r>
    </w:p>
    <w:p w14:paraId="4FFA0ECE" w14:textId="6FE0715F" w:rsidR="00C252E6" w:rsidRDefault="00C252E6" w:rsidP="00FA5FD9">
      <w:pPr>
        <w:pStyle w:val="NoSpacing"/>
        <w:numPr>
          <w:ilvl w:val="0"/>
          <w:numId w:val="5"/>
        </w:numPr>
      </w:pPr>
      <w:r>
        <w:t xml:space="preserve">Subnet Settings: </w:t>
      </w:r>
      <w:r w:rsidRPr="00BB152A">
        <w:rPr>
          <w:b/>
          <w:bCs/>
        </w:rPr>
        <w:t>Select the Subnet ID</w:t>
      </w:r>
      <w:r>
        <w:t xml:space="preserve"> of your </w:t>
      </w:r>
      <w:r w:rsidR="00203E60">
        <w:t>“singleVMpublic” subnet.</w:t>
      </w:r>
    </w:p>
    <w:p w14:paraId="544AF4E3" w14:textId="01AEEB80" w:rsidR="00203E60" w:rsidRDefault="00203E60" w:rsidP="00FA5FD9">
      <w:pPr>
        <w:pStyle w:val="NoSpacing"/>
        <w:numPr>
          <w:ilvl w:val="0"/>
          <w:numId w:val="5"/>
        </w:numPr>
      </w:pPr>
      <w:r>
        <w:t xml:space="preserve">Security Group Settings: Select </w:t>
      </w:r>
      <w:r w:rsidRPr="00BB152A">
        <w:rPr>
          <w:b/>
          <w:bCs/>
        </w:rPr>
        <w:t xml:space="preserve">Create New Based on Seller Settings </w:t>
      </w:r>
      <w:r w:rsidR="00975F18">
        <w:t>with the</w:t>
      </w:r>
      <w:r>
        <w:t xml:space="preserve"> name as </w:t>
      </w:r>
      <w:r w:rsidRPr="00975F18">
        <w:rPr>
          <w:b/>
          <w:bCs/>
        </w:rPr>
        <w:t>FGT-SG</w:t>
      </w:r>
      <w:r w:rsidR="00462ABD">
        <w:t xml:space="preserve"> </w:t>
      </w:r>
      <w:r w:rsidR="00EA2C4C">
        <w:t xml:space="preserve">with the description as </w:t>
      </w:r>
      <w:r w:rsidR="00EA2C4C" w:rsidRPr="00EA2C4C">
        <w:rPr>
          <w:b/>
          <w:bCs/>
        </w:rPr>
        <w:t>Default FortiGate Security Group</w:t>
      </w:r>
      <w:r w:rsidR="00EA2C4C">
        <w:t>.</w:t>
      </w:r>
    </w:p>
    <w:p w14:paraId="6A8EAC11" w14:textId="77777777" w:rsidR="009D6FDD" w:rsidRDefault="00A536C1" w:rsidP="00FA5FD9">
      <w:pPr>
        <w:pStyle w:val="NoSpacing"/>
        <w:numPr>
          <w:ilvl w:val="0"/>
          <w:numId w:val="5"/>
        </w:numPr>
      </w:pPr>
      <w:r>
        <w:t xml:space="preserve">Key Pair Settings: </w:t>
      </w:r>
    </w:p>
    <w:p w14:paraId="60B23E18" w14:textId="13F8B557" w:rsidR="009D6FDD" w:rsidRDefault="00A536C1" w:rsidP="009D6FDD">
      <w:pPr>
        <w:pStyle w:val="NoSpacing"/>
        <w:numPr>
          <w:ilvl w:val="1"/>
          <w:numId w:val="5"/>
        </w:numPr>
      </w:pPr>
      <w:r>
        <w:t xml:space="preserve">Click on </w:t>
      </w:r>
      <w:r w:rsidRPr="00972D6A">
        <w:rPr>
          <w:b/>
          <w:bCs/>
        </w:rPr>
        <w:t>Create a key pair in EC2</w:t>
      </w:r>
    </w:p>
    <w:p w14:paraId="26099298" w14:textId="203D00C0" w:rsidR="009D6FDD" w:rsidRDefault="009D6FDD" w:rsidP="009D6FDD">
      <w:pPr>
        <w:pStyle w:val="NoSpacing"/>
        <w:numPr>
          <w:ilvl w:val="1"/>
          <w:numId w:val="5"/>
        </w:numPr>
      </w:pPr>
      <w:r>
        <w:t>C</w:t>
      </w:r>
      <w:r w:rsidR="000D1649">
        <w:t xml:space="preserve">lick on </w:t>
      </w:r>
      <w:r w:rsidR="000D1649" w:rsidRPr="00972D6A">
        <w:rPr>
          <w:b/>
          <w:bCs/>
        </w:rPr>
        <w:t>Create key pair</w:t>
      </w:r>
    </w:p>
    <w:p w14:paraId="02059377" w14:textId="062172FF" w:rsidR="00975F18" w:rsidRDefault="009D6FDD" w:rsidP="009D6FDD">
      <w:pPr>
        <w:pStyle w:val="NoSpacing"/>
        <w:numPr>
          <w:ilvl w:val="1"/>
          <w:numId w:val="5"/>
        </w:numPr>
      </w:pPr>
      <w:r>
        <w:t xml:space="preserve">Name: </w:t>
      </w:r>
      <w:r w:rsidR="00D2613E" w:rsidRPr="00D2613E">
        <w:rPr>
          <w:b/>
          <w:bCs/>
        </w:rPr>
        <w:t>KeyPair - FGT</w:t>
      </w:r>
      <w:r w:rsidR="000D1649">
        <w:t xml:space="preserve"> </w:t>
      </w:r>
    </w:p>
    <w:p w14:paraId="1A9F6365" w14:textId="2C367BEA" w:rsidR="002C44B2" w:rsidRDefault="002C44B2" w:rsidP="009D6FDD">
      <w:pPr>
        <w:pStyle w:val="NoSpacing"/>
        <w:numPr>
          <w:ilvl w:val="1"/>
          <w:numId w:val="5"/>
        </w:numPr>
      </w:pPr>
      <w:r>
        <w:t xml:space="preserve">Key pair type: </w:t>
      </w:r>
      <w:r w:rsidRPr="00617948">
        <w:rPr>
          <w:b/>
          <w:bCs/>
        </w:rPr>
        <w:t>RSA</w:t>
      </w:r>
    </w:p>
    <w:p w14:paraId="45BFA17C" w14:textId="258044D6" w:rsidR="00617948" w:rsidRPr="00F70F8F" w:rsidRDefault="00617948" w:rsidP="009D6FDD">
      <w:pPr>
        <w:pStyle w:val="NoSpacing"/>
        <w:numPr>
          <w:ilvl w:val="1"/>
          <w:numId w:val="5"/>
        </w:numPr>
      </w:pPr>
      <w:r>
        <w:t>Private key file format</w:t>
      </w:r>
      <w:proofErr w:type="gramStart"/>
      <w:r>
        <w:t xml:space="preserve">: </w:t>
      </w:r>
      <w:r w:rsidRPr="00617948">
        <w:rPr>
          <w:b/>
          <w:bCs/>
        </w:rPr>
        <w:t>.ppk</w:t>
      </w:r>
      <w:proofErr w:type="gramEnd"/>
    </w:p>
    <w:p w14:paraId="171A771F" w14:textId="7CC777CC" w:rsidR="00F70F8F" w:rsidRDefault="00F70F8F" w:rsidP="009D6FDD">
      <w:pPr>
        <w:pStyle w:val="NoSpacing"/>
        <w:numPr>
          <w:ilvl w:val="1"/>
          <w:numId w:val="5"/>
        </w:numPr>
      </w:pPr>
      <w:r w:rsidRPr="00F70F8F">
        <w:t xml:space="preserve">Click </w:t>
      </w:r>
      <w:r w:rsidRPr="00972D6A">
        <w:rPr>
          <w:b/>
          <w:bCs/>
        </w:rPr>
        <w:t>Create key pair</w:t>
      </w:r>
      <w:r w:rsidR="00B84A5F">
        <w:t xml:space="preserve"> and </w:t>
      </w:r>
      <w:r w:rsidR="00B84A5F" w:rsidRPr="00972D6A">
        <w:rPr>
          <w:b/>
          <w:bCs/>
        </w:rPr>
        <w:t>save your private key</w:t>
      </w:r>
    </w:p>
    <w:p w14:paraId="380DB4E7" w14:textId="617FE688" w:rsidR="00B15B59" w:rsidRDefault="00B15B59" w:rsidP="009D6FDD">
      <w:pPr>
        <w:pStyle w:val="NoSpacing"/>
        <w:numPr>
          <w:ilvl w:val="1"/>
          <w:numId w:val="5"/>
        </w:numPr>
      </w:pPr>
      <w:r>
        <w:t xml:space="preserve">Navigate back to the FGT marketplace page, click on the refresh icon </w:t>
      </w:r>
      <w:r w:rsidR="009D11F7">
        <w:t xml:space="preserve">for Key Pair Settings, and select your newly created </w:t>
      </w:r>
      <w:r w:rsidR="009D11F7" w:rsidRPr="009D11F7">
        <w:rPr>
          <w:b/>
          <w:bCs/>
        </w:rPr>
        <w:t>KeyPair-FGT</w:t>
      </w:r>
      <w:r w:rsidR="009D11F7">
        <w:t>.</w:t>
      </w:r>
    </w:p>
    <w:p w14:paraId="26C53320" w14:textId="72EE4BD0" w:rsidR="000E6FF4" w:rsidRPr="00F70F8F" w:rsidRDefault="000E6FF4" w:rsidP="009D6FDD">
      <w:pPr>
        <w:pStyle w:val="NoSpacing"/>
        <w:numPr>
          <w:ilvl w:val="1"/>
          <w:numId w:val="5"/>
        </w:numPr>
      </w:pPr>
      <w:r>
        <w:t xml:space="preserve">Click on </w:t>
      </w:r>
      <w:r w:rsidRPr="00972D6A">
        <w:rPr>
          <w:b/>
          <w:bCs/>
        </w:rPr>
        <w:t>Launch</w:t>
      </w:r>
    </w:p>
    <w:p w14:paraId="31A7710E" w14:textId="77777777" w:rsidR="00FA5FD9" w:rsidRDefault="00FA5FD9" w:rsidP="00A455F8">
      <w:pPr>
        <w:pStyle w:val="NoSpacing"/>
      </w:pPr>
    </w:p>
    <w:p w14:paraId="48580A97" w14:textId="77777777" w:rsidR="00B84A5F" w:rsidRDefault="00B84A5F" w:rsidP="00A455F8">
      <w:pPr>
        <w:pStyle w:val="NoSpacing"/>
      </w:pPr>
    </w:p>
    <w:p w14:paraId="6D87AA97" w14:textId="58FB6C80" w:rsidR="000E28C2" w:rsidRDefault="007934B9" w:rsidP="00A455F8">
      <w:pPr>
        <w:pStyle w:val="NoSpacing"/>
      </w:pPr>
      <w:r>
        <w:rPr>
          <w:noProof/>
        </w:rPr>
        <w:drawing>
          <wp:inline distT="0" distB="0" distL="0" distR="0" wp14:anchorId="407E3DAC" wp14:editId="200FD5E7">
            <wp:extent cx="4655996" cy="3211444"/>
            <wp:effectExtent l="0" t="0" r="0" b="8255"/>
            <wp:docPr id="1313620453" name="Picture 1" descr="Graphical user interface, application, Team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620453" name="Picture 1" descr="Graphical user interface, application, Teams&#10;&#10;AI-generated content may be incorrect."/>
                    <pic:cNvPicPr/>
                  </pic:nvPicPr>
                  <pic:blipFill>
                    <a:blip r:embed="rId26"/>
                    <a:stretch>
                      <a:fillRect/>
                    </a:stretch>
                  </pic:blipFill>
                  <pic:spPr>
                    <a:xfrm>
                      <a:off x="0" y="0"/>
                      <a:ext cx="4687439" cy="3233132"/>
                    </a:xfrm>
                    <a:prstGeom prst="rect">
                      <a:avLst/>
                    </a:prstGeom>
                  </pic:spPr>
                </pic:pic>
              </a:graphicData>
            </a:graphic>
          </wp:inline>
        </w:drawing>
      </w:r>
    </w:p>
    <w:p w14:paraId="109FACB0" w14:textId="32595DAD" w:rsidR="00BA7EAF" w:rsidRDefault="00B257C7" w:rsidP="00A455F8">
      <w:pPr>
        <w:pStyle w:val="NoSpacing"/>
      </w:pPr>
      <w:r>
        <w:rPr>
          <w:noProof/>
        </w:rPr>
        <w:drawing>
          <wp:inline distT="0" distB="0" distL="0" distR="0" wp14:anchorId="296B7A8F" wp14:editId="38262045">
            <wp:extent cx="4642678" cy="1988018"/>
            <wp:effectExtent l="0" t="0" r="5715" b="0"/>
            <wp:docPr id="173988087" name="Picture 1" descr="Graphical user interface, applic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88087" name="Picture 1" descr="Graphical user interface, application&#10;&#10;AI-generated content may be incorrect."/>
                    <pic:cNvPicPr/>
                  </pic:nvPicPr>
                  <pic:blipFill>
                    <a:blip r:embed="rId27"/>
                    <a:stretch>
                      <a:fillRect/>
                    </a:stretch>
                  </pic:blipFill>
                  <pic:spPr>
                    <a:xfrm>
                      <a:off x="0" y="0"/>
                      <a:ext cx="4680360" cy="2004154"/>
                    </a:xfrm>
                    <a:prstGeom prst="rect">
                      <a:avLst/>
                    </a:prstGeom>
                  </pic:spPr>
                </pic:pic>
              </a:graphicData>
            </a:graphic>
          </wp:inline>
        </w:drawing>
      </w:r>
    </w:p>
    <w:p w14:paraId="07DDBEC9" w14:textId="77777777" w:rsidR="003E1122" w:rsidRDefault="003E1122" w:rsidP="00A455F8">
      <w:pPr>
        <w:pStyle w:val="NoSpacing"/>
      </w:pPr>
    </w:p>
    <w:p w14:paraId="7E832081" w14:textId="77777777" w:rsidR="00B84A5F" w:rsidRDefault="00B84A5F" w:rsidP="00A455F8">
      <w:pPr>
        <w:pStyle w:val="NoSpacing"/>
      </w:pPr>
    </w:p>
    <w:p w14:paraId="5DCF0EE0" w14:textId="77777777" w:rsidR="00A67285" w:rsidRDefault="00A67285" w:rsidP="00A455F8">
      <w:pPr>
        <w:pStyle w:val="NoSpacing"/>
      </w:pPr>
    </w:p>
    <w:p w14:paraId="5673E460" w14:textId="77777777" w:rsidR="00A67285" w:rsidRDefault="00A67285" w:rsidP="00A455F8">
      <w:pPr>
        <w:pStyle w:val="NoSpacing"/>
      </w:pPr>
    </w:p>
    <w:p w14:paraId="0BF38665" w14:textId="77777777" w:rsidR="00A67285" w:rsidRDefault="00A67285" w:rsidP="00A455F8">
      <w:pPr>
        <w:pStyle w:val="NoSpacing"/>
      </w:pPr>
    </w:p>
    <w:p w14:paraId="3F355357" w14:textId="77777777" w:rsidR="00A67285" w:rsidRDefault="00A67285" w:rsidP="00A455F8">
      <w:pPr>
        <w:pStyle w:val="NoSpacing"/>
      </w:pPr>
    </w:p>
    <w:p w14:paraId="7E991F46" w14:textId="77777777" w:rsidR="00A67285" w:rsidRDefault="00A67285" w:rsidP="00A455F8">
      <w:pPr>
        <w:pStyle w:val="NoSpacing"/>
      </w:pPr>
    </w:p>
    <w:p w14:paraId="3DA00E46" w14:textId="6A329F00" w:rsidR="006B502A" w:rsidRPr="00772DB6" w:rsidRDefault="006B502A" w:rsidP="006B502A">
      <w:pPr>
        <w:pStyle w:val="NoSpacing"/>
        <w:numPr>
          <w:ilvl w:val="0"/>
          <w:numId w:val="6"/>
        </w:numPr>
      </w:pPr>
      <w:r>
        <w:lastRenderedPageBreak/>
        <w:t xml:space="preserve">Choose Action: </w:t>
      </w:r>
      <w:r w:rsidRPr="006B502A">
        <w:rPr>
          <w:b/>
          <w:bCs/>
        </w:rPr>
        <w:t>Launch through EC2</w:t>
      </w:r>
    </w:p>
    <w:p w14:paraId="0B650419" w14:textId="27D355BE" w:rsidR="00772DB6" w:rsidRPr="00772DB6" w:rsidRDefault="00772DB6" w:rsidP="00772DB6">
      <w:pPr>
        <w:pStyle w:val="NoSpacing"/>
        <w:numPr>
          <w:ilvl w:val="0"/>
          <w:numId w:val="6"/>
        </w:numPr>
      </w:pPr>
      <w:r w:rsidRPr="00772DB6">
        <w:t xml:space="preserve">Click on </w:t>
      </w:r>
      <w:r w:rsidRPr="00972D6A">
        <w:rPr>
          <w:b/>
          <w:bCs/>
        </w:rPr>
        <w:t>Launch</w:t>
      </w:r>
    </w:p>
    <w:p w14:paraId="3C23B3C4" w14:textId="77777777" w:rsidR="006B502A" w:rsidRDefault="006B502A" w:rsidP="006B502A">
      <w:pPr>
        <w:pStyle w:val="NoSpacing"/>
        <w:ind w:left="720"/>
      </w:pPr>
    </w:p>
    <w:p w14:paraId="6E013795" w14:textId="6B0DC163" w:rsidR="003E1122" w:rsidRDefault="00E91F6E" w:rsidP="00A455F8">
      <w:pPr>
        <w:pStyle w:val="NoSpacing"/>
      </w:pPr>
      <w:r>
        <w:rPr>
          <w:noProof/>
        </w:rPr>
        <w:drawing>
          <wp:inline distT="0" distB="0" distL="0" distR="0" wp14:anchorId="09C0E47C" wp14:editId="0B17DC15">
            <wp:extent cx="5943600" cy="3924935"/>
            <wp:effectExtent l="0" t="0" r="0" b="0"/>
            <wp:docPr id="110454581" name="Picture 1" descr="Graphical user interface, applic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54581" name="Picture 1" descr="Graphical user interface, application&#10;&#10;AI-generated content may be incorrect."/>
                    <pic:cNvPicPr/>
                  </pic:nvPicPr>
                  <pic:blipFill>
                    <a:blip r:embed="rId28"/>
                    <a:stretch>
                      <a:fillRect/>
                    </a:stretch>
                  </pic:blipFill>
                  <pic:spPr>
                    <a:xfrm>
                      <a:off x="0" y="0"/>
                      <a:ext cx="5943600" cy="3924935"/>
                    </a:xfrm>
                    <a:prstGeom prst="rect">
                      <a:avLst/>
                    </a:prstGeom>
                  </pic:spPr>
                </pic:pic>
              </a:graphicData>
            </a:graphic>
          </wp:inline>
        </w:drawing>
      </w:r>
    </w:p>
    <w:p w14:paraId="0A4BADB1" w14:textId="77777777" w:rsidR="00AB6EAC" w:rsidRDefault="00AB6EAC" w:rsidP="00A455F8">
      <w:pPr>
        <w:pStyle w:val="NoSpacing"/>
      </w:pPr>
    </w:p>
    <w:p w14:paraId="70BB76BE" w14:textId="77777777" w:rsidR="006C0680" w:rsidRDefault="006C0680" w:rsidP="00A455F8">
      <w:pPr>
        <w:pStyle w:val="NoSpacing"/>
      </w:pPr>
    </w:p>
    <w:p w14:paraId="122085B0" w14:textId="77777777" w:rsidR="006C0680" w:rsidRDefault="006C0680" w:rsidP="00A455F8">
      <w:pPr>
        <w:pStyle w:val="NoSpacing"/>
      </w:pPr>
    </w:p>
    <w:p w14:paraId="3DB1C9FE" w14:textId="02FA115E" w:rsidR="006C0680" w:rsidRDefault="006C0680" w:rsidP="00A455F8">
      <w:pPr>
        <w:pStyle w:val="NoSpacing"/>
      </w:pPr>
      <w:r>
        <w:t xml:space="preserve">Once the FortiGate virtual machine has fully launched </w:t>
      </w:r>
      <w:r w:rsidR="00D20498">
        <w:t>you can view it within the EC2 console</w:t>
      </w:r>
      <w:r w:rsidR="00305AE7">
        <w:t xml:space="preserve">. Click on the edit icon and give it the name </w:t>
      </w:r>
      <w:r w:rsidR="00305AE7" w:rsidRPr="00305AE7">
        <w:rPr>
          <w:b/>
          <w:bCs/>
        </w:rPr>
        <w:t>SingleFGT</w:t>
      </w:r>
      <w:r w:rsidR="00305AE7">
        <w:t>:</w:t>
      </w:r>
    </w:p>
    <w:p w14:paraId="216ABEFE" w14:textId="77777777" w:rsidR="00D20498" w:rsidRDefault="00D20498" w:rsidP="00A455F8">
      <w:pPr>
        <w:pStyle w:val="NoSpacing"/>
      </w:pPr>
    </w:p>
    <w:p w14:paraId="14B72A51" w14:textId="632FB258" w:rsidR="00AB6EAC" w:rsidRDefault="00AB6EAC" w:rsidP="00A455F8">
      <w:pPr>
        <w:pStyle w:val="NoSpacing"/>
      </w:pPr>
      <w:r>
        <w:rPr>
          <w:noProof/>
        </w:rPr>
        <w:drawing>
          <wp:inline distT="0" distB="0" distL="0" distR="0" wp14:anchorId="37D9C365" wp14:editId="0ABBCC2F">
            <wp:extent cx="5943600" cy="1592580"/>
            <wp:effectExtent l="0" t="0" r="0" b="7620"/>
            <wp:docPr id="1661925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925546" name=""/>
                    <pic:cNvPicPr/>
                  </pic:nvPicPr>
                  <pic:blipFill>
                    <a:blip r:embed="rId29"/>
                    <a:stretch>
                      <a:fillRect/>
                    </a:stretch>
                  </pic:blipFill>
                  <pic:spPr>
                    <a:xfrm>
                      <a:off x="0" y="0"/>
                      <a:ext cx="5943600" cy="1592580"/>
                    </a:xfrm>
                    <a:prstGeom prst="rect">
                      <a:avLst/>
                    </a:prstGeom>
                  </pic:spPr>
                </pic:pic>
              </a:graphicData>
            </a:graphic>
          </wp:inline>
        </w:drawing>
      </w:r>
    </w:p>
    <w:p w14:paraId="2A740B34" w14:textId="77777777" w:rsidR="00810D7D" w:rsidRDefault="00810D7D" w:rsidP="00A455F8">
      <w:pPr>
        <w:pStyle w:val="NoSpacing"/>
      </w:pPr>
    </w:p>
    <w:p w14:paraId="0A9052B3" w14:textId="77777777" w:rsidR="002E746F" w:rsidRDefault="002E746F" w:rsidP="00A455F8">
      <w:pPr>
        <w:pStyle w:val="NoSpacing"/>
      </w:pPr>
    </w:p>
    <w:p w14:paraId="32F22B85" w14:textId="77777777" w:rsidR="00810D7D" w:rsidRDefault="00810D7D" w:rsidP="00A455F8">
      <w:pPr>
        <w:pStyle w:val="NoSpacing"/>
      </w:pPr>
    </w:p>
    <w:p w14:paraId="01F33D0E" w14:textId="77777777" w:rsidR="00A67285" w:rsidRDefault="00A67285" w:rsidP="00A455F8">
      <w:pPr>
        <w:pStyle w:val="NoSpacing"/>
      </w:pPr>
    </w:p>
    <w:p w14:paraId="3F5B97AC" w14:textId="77777777" w:rsidR="00A67285" w:rsidRDefault="00A67285" w:rsidP="00A455F8">
      <w:pPr>
        <w:pStyle w:val="NoSpacing"/>
      </w:pPr>
    </w:p>
    <w:p w14:paraId="3715958E" w14:textId="77777777" w:rsidR="00A67285" w:rsidRDefault="00A67285" w:rsidP="00A455F8">
      <w:pPr>
        <w:pStyle w:val="NoSpacing"/>
      </w:pPr>
    </w:p>
    <w:p w14:paraId="5E7682A2" w14:textId="77777777" w:rsidR="00A67285" w:rsidRDefault="00A67285" w:rsidP="00A455F8">
      <w:pPr>
        <w:pStyle w:val="NoSpacing"/>
      </w:pPr>
    </w:p>
    <w:p w14:paraId="2574DB6B" w14:textId="77777777" w:rsidR="00A67285" w:rsidRDefault="00A67285" w:rsidP="00A455F8">
      <w:pPr>
        <w:pStyle w:val="NoSpacing"/>
      </w:pPr>
    </w:p>
    <w:p w14:paraId="4DB3120D" w14:textId="77777777" w:rsidR="00A67285" w:rsidRDefault="00A67285" w:rsidP="00A455F8">
      <w:pPr>
        <w:pStyle w:val="NoSpacing"/>
      </w:pPr>
    </w:p>
    <w:p w14:paraId="490BFD30" w14:textId="77777777" w:rsidR="00A67285" w:rsidRDefault="00A67285" w:rsidP="00A455F8">
      <w:pPr>
        <w:pStyle w:val="NoSpacing"/>
      </w:pPr>
    </w:p>
    <w:p w14:paraId="60D5693E" w14:textId="77777777" w:rsidR="00A67285" w:rsidRDefault="00A67285" w:rsidP="00A455F8">
      <w:pPr>
        <w:pStyle w:val="NoSpacing"/>
      </w:pPr>
    </w:p>
    <w:p w14:paraId="6F9F7941" w14:textId="77777777" w:rsidR="00D76683" w:rsidRDefault="00D76683" w:rsidP="00A455F8">
      <w:pPr>
        <w:pStyle w:val="NoSpacing"/>
      </w:pPr>
    </w:p>
    <w:p w14:paraId="7AEAE387" w14:textId="77777777" w:rsidR="00D76683" w:rsidRDefault="00D76683" w:rsidP="00A455F8">
      <w:pPr>
        <w:pStyle w:val="NoSpacing"/>
      </w:pPr>
    </w:p>
    <w:p w14:paraId="291C4040" w14:textId="77777777" w:rsidR="00A67285" w:rsidRDefault="00A67285" w:rsidP="00A455F8">
      <w:pPr>
        <w:pStyle w:val="NoSpacing"/>
      </w:pPr>
    </w:p>
    <w:p w14:paraId="3029F6C0" w14:textId="4FFB08CF" w:rsidR="00810D7D" w:rsidRDefault="00625252" w:rsidP="00A455F8">
      <w:pPr>
        <w:pStyle w:val="NoSpacing"/>
      </w:pPr>
      <w:r>
        <w:lastRenderedPageBreak/>
        <w:t xml:space="preserve">10 – </w:t>
      </w:r>
      <w:r w:rsidR="00125D33">
        <w:t xml:space="preserve">Navigate to Network Interfaces under the EC2 console </w:t>
      </w:r>
      <w:r w:rsidR="002E746F">
        <w:t xml:space="preserve">and create new </w:t>
      </w:r>
      <w:r w:rsidR="00497145" w:rsidRPr="00497145">
        <w:rPr>
          <w:u w:val="single"/>
        </w:rPr>
        <w:t xml:space="preserve">private </w:t>
      </w:r>
      <w:r w:rsidR="002E746F" w:rsidRPr="00497145">
        <w:rPr>
          <w:u w:val="single"/>
        </w:rPr>
        <w:t>ENI</w:t>
      </w:r>
      <w:r w:rsidR="00B53B3A">
        <w:t xml:space="preserve"> by clicking on the button </w:t>
      </w:r>
      <w:r w:rsidR="00B53B3A" w:rsidRPr="007537FC">
        <w:rPr>
          <w:b/>
          <w:bCs/>
        </w:rPr>
        <w:t>Create network interface</w:t>
      </w:r>
      <w:r w:rsidR="00B53B3A">
        <w:t>:</w:t>
      </w:r>
    </w:p>
    <w:p w14:paraId="4F252B59" w14:textId="77777777" w:rsidR="00497981" w:rsidRDefault="00497981" w:rsidP="00A455F8">
      <w:pPr>
        <w:pStyle w:val="NoSpacing"/>
      </w:pPr>
    </w:p>
    <w:p w14:paraId="211555DA" w14:textId="30A788D8" w:rsidR="00125D33" w:rsidRDefault="00314DF7" w:rsidP="00A455F8">
      <w:pPr>
        <w:pStyle w:val="NoSpacing"/>
      </w:pPr>
      <w:r>
        <w:rPr>
          <w:noProof/>
        </w:rPr>
        <w:drawing>
          <wp:inline distT="0" distB="0" distL="0" distR="0" wp14:anchorId="26398735" wp14:editId="66976C4A">
            <wp:extent cx="5943600" cy="3831590"/>
            <wp:effectExtent l="0" t="0" r="0" b="0"/>
            <wp:docPr id="164386953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869530" name="Picture 1" descr="A screenshot of a computer&#10;&#10;AI-generated content may be incorrect."/>
                    <pic:cNvPicPr/>
                  </pic:nvPicPr>
                  <pic:blipFill>
                    <a:blip r:embed="rId30"/>
                    <a:stretch>
                      <a:fillRect/>
                    </a:stretch>
                  </pic:blipFill>
                  <pic:spPr>
                    <a:xfrm>
                      <a:off x="0" y="0"/>
                      <a:ext cx="5943600" cy="3831590"/>
                    </a:xfrm>
                    <a:prstGeom prst="rect">
                      <a:avLst/>
                    </a:prstGeom>
                  </pic:spPr>
                </pic:pic>
              </a:graphicData>
            </a:graphic>
          </wp:inline>
        </w:drawing>
      </w:r>
    </w:p>
    <w:p w14:paraId="0450925F" w14:textId="77777777" w:rsidR="00497981" w:rsidRDefault="00497981" w:rsidP="00A455F8">
      <w:pPr>
        <w:pStyle w:val="NoSpacing"/>
      </w:pPr>
    </w:p>
    <w:p w14:paraId="70B7F1B9" w14:textId="1B1BE0EE" w:rsidR="00314DF7" w:rsidRDefault="00314DF7" w:rsidP="00A455F8">
      <w:pPr>
        <w:pStyle w:val="NoSpacing"/>
      </w:pPr>
    </w:p>
    <w:p w14:paraId="4B701736" w14:textId="1613FE49" w:rsidR="00EB1592" w:rsidRDefault="00405609" w:rsidP="00747CF2">
      <w:pPr>
        <w:pStyle w:val="NoSpacing"/>
        <w:numPr>
          <w:ilvl w:val="0"/>
          <w:numId w:val="10"/>
        </w:numPr>
      </w:pPr>
      <w:r>
        <w:t xml:space="preserve">Description: </w:t>
      </w:r>
      <w:r w:rsidRPr="00BF25C6">
        <w:rPr>
          <w:b/>
          <w:bCs/>
        </w:rPr>
        <w:t>SingleVMprivateENI</w:t>
      </w:r>
    </w:p>
    <w:p w14:paraId="180EAB53" w14:textId="49C17215" w:rsidR="00405609" w:rsidRPr="00A00B66" w:rsidRDefault="00405609" w:rsidP="00EB1592">
      <w:pPr>
        <w:pStyle w:val="NoSpacing"/>
        <w:numPr>
          <w:ilvl w:val="0"/>
          <w:numId w:val="7"/>
        </w:numPr>
      </w:pPr>
      <w:r>
        <w:t xml:space="preserve">Subnet: </w:t>
      </w:r>
      <w:r w:rsidR="00A00B66" w:rsidRPr="00A00B66">
        <w:rPr>
          <w:b/>
          <w:bCs/>
        </w:rPr>
        <w:t>singleVMprivate</w:t>
      </w:r>
    </w:p>
    <w:p w14:paraId="18DD665F" w14:textId="2ADE350B" w:rsidR="00A00B66" w:rsidRDefault="00123B76" w:rsidP="00EB1592">
      <w:pPr>
        <w:pStyle w:val="NoSpacing"/>
        <w:numPr>
          <w:ilvl w:val="0"/>
          <w:numId w:val="7"/>
        </w:numPr>
      </w:pPr>
      <w:r>
        <w:t xml:space="preserve">Security groups: </w:t>
      </w:r>
      <w:r w:rsidR="00B03AF2" w:rsidRPr="00F4324A">
        <w:rPr>
          <w:b/>
          <w:bCs/>
        </w:rPr>
        <w:t>FGT-SG</w:t>
      </w:r>
    </w:p>
    <w:p w14:paraId="0ED4E895" w14:textId="77777777" w:rsidR="00405609" w:rsidRDefault="00405609" w:rsidP="00405609">
      <w:pPr>
        <w:pStyle w:val="NoSpacing"/>
        <w:ind w:left="720"/>
      </w:pPr>
    </w:p>
    <w:p w14:paraId="4CE157E4" w14:textId="7402D591" w:rsidR="005F2336" w:rsidRDefault="009115DF" w:rsidP="00A455F8">
      <w:pPr>
        <w:pStyle w:val="NoSpacing"/>
      </w:pPr>
      <w:r>
        <w:rPr>
          <w:noProof/>
        </w:rPr>
        <w:drawing>
          <wp:inline distT="0" distB="0" distL="0" distR="0" wp14:anchorId="738C16C0" wp14:editId="3E505370">
            <wp:extent cx="5943600" cy="4159250"/>
            <wp:effectExtent l="0" t="0" r="0" b="0"/>
            <wp:docPr id="80353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53278" name=""/>
                    <pic:cNvPicPr/>
                  </pic:nvPicPr>
                  <pic:blipFill>
                    <a:blip r:embed="rId31"/>
                    <a:stretch>
                      <a:fillRect/>
                    </a:stretch>
                  </pic:blipFill>
                  <pic:spPr>
                    <a:xfrm>
                      <a:off x="0" y="0"/>
                      <a:ext cx="5943600" cy="4159250"/>
                    </a:xfrm>
                    <a:prstGeom prst="rect">
                      <a:avLst/>
                    </a:prstGeom>
                  </pic:spPr>
                </pic:pic>
              </a:graphicData>
            </a:graphic>
          </wp:inline>
        </w:drawing>
      </w:r>
    </w:p>
    <w:p w14:paraId="4951A668" w14:textId="77777777" w:rsidR="00593FDD" w:rsidRDefault="00593FDD" w:rsidP="00A455F8">
      <w:pPr>
        <w:pStyle w:val="NoSpacing"/>
      </w:pPr>
    </w:p>
    <w:p w14:paraId="1BE0D36E" w14:textId="5C69B4C7" w:rsidR="005F2336" w:rsidRDefault="005F2336" w:rsidP="00A455F8">
      <w:pPr>
        <w:pStyle w:val="NoSpacing"/>
      </w:pPr>
    </w:p>
    <w:p w14:paraId="31DD0E6B" w14:textId="7E7D19D4" w:rsidR="005A622A" w:rsidRDefault="005A622A" w:rsidP="00A455F8">
      <w:pPr>
        <w:pStyle w:val="NoSpacing"/>
      </w:pPr>
      <w:r>
        <w:t xml:space="preserve">11 – </w:t>
      </w:r>
      <w:ins w:id="5" w:author="Microsoft Word" w:date="2025-03-04T10:15:00Z" w16du:dateUtc="2025-03-04T15:15:00Z">
        <w:r>
          <w:t xml:space="preserve">Add new </w:t>
        </w:r>
        <w:r w:rsidR="00A95D0C" w:rsidRPr="00A95D0C">
          <w:rPr>
            <w:b/>
            <w:bCs/>
          </w:rPr>
          <w:t xml:space="preserve">private </w:t>
        </w:r>
        <w:r w:rsidRPr="00A95D0C">
          <w:rPr>
            <w:b/>
            <w:bCs/>
          </w:rPr>
          <w:t>ENI</w:t>
        </w:r>
        <w:r>
          <w:t xml:space="preserve"> to FortiGate</w:t>
        </w:r>
        <w:r w:rsidR="004D701B">
          <w:t xml:space="preserve"> by navigating to the “Instances” </w:t>
        </w:r>
        <w:r w:rsidR="00E04C2E">
          <w:t>section and clicking on the Instance ID for “SingleFGT”:</w:t>
        </w:r>
      </w:ins>
    </w:p>
    <w:p w14:paraId="6A4A8D25" w14:textId="77777777" w:rsidR="005A622A" w:rsidRDefault="005A622A" w:rsidP="00A455F8">
      <w:pPr>
        <w:pStyle w:val="NoSpacing"/>
      </w:pPr>
    </w:p>
    <w:p w14:paraId="61C14FA6" w14:textId="57497D5E" w:rsidR="005A622A" w:rsidRDefault="006E2202" w:rsidP="00A455F8">
      <w:pPr>
        <w:pStyle w:val="NoSpacing"/>
      </w:pPr>
      <w:r>
        <w:rPr>
          <w:noProof/>
        </w:rPr>
        <w:drawing>
          <wp:inline distT="0" distB="0" distL="0" distR="0" wp14:anchorId="395B6FFE" wp14:editId="17DF5FA8">
            <wp:extent cx="5943600" cy="2089150"/>
            <wp:effectExtent l="0" t="0" r="0" b="6350"/>
            <wp:docPr id="994804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804989" name=""/>
                    <pic:cNvPicPr/>
                  </pic:nvPicPr>
                  <pic:blipFill>
                    <a:blip r:embed="rId32"/>
                    <a:stretch>
                      <a:fillRect/>
                    </a:stretch>
                  </pic:blipFill>
                  <pic:spPr>
                    <a:xfrm>
                      <a:off x="0" y="0"/>
                      <a:ext cx="5943600" cy="2089150"/>
                    </a:xfrm>
                    <a:prstGeom prst="rect">
                      <a:avLst/>
                    </a:prstGeom>
                  </pic:spPr>
                </pic:pic>
              </a:graphicData>
            </a:graphic>
          </wp:inline>
        </w:drawing>
      </w:r>
    </w:p>
    <w:p w14:paraId="594FA0D2" w14:textId="77777777" w:rsidR="001A7FEA" w:rsidRDefault="001A7FEA" w:rsidP="00A455F8">
      <w:pPr>
        <w:pStyle w:val="NoSpacing"/>
      </w:pPr>
    </w:p>
    <w:p w14:paraId="641F7723" w14:textId="3D1B4776" w:rsidR="00A95D0C" w:rsidRDefault="00793656" w:rsidP="00793656">
      <w:pPr>
        <w:pStyle w:val="NoSpacing"/>
        <w:numPr>
          <w:ilvl w:val="0"/>
          <w:numId w:val="8"/>
        </w:numPr>
      </w:pPr>
      <w:r>
        <w:t xml:space="preserve">Click on </w:t>
      </w:r>
      <w:ins w:id="6" w:author="Microsoft Word" w:date="2025-03-04T10:15:00Z" w16du:dateUtc="2025-03-04T15:15:00Z">
        <w:r w:rsidR="00221A44" w:rsidRPr="007537FC">
          <w:rPr>
            <w:b/>
            <w:bCs/>
          </w:rPr>
          <w:t xml:space="preserve">Actions -&gt; </w:t>
        </w:r>
      </w:ins>
      <w:r w:rsidRPr="007537FC">
        <w:rPr>
          <w:b/>
          <w:bCs/>
        </w:rPr>
        <w:t xml:space="preserve">Networking </w:t>
      </w:r>
      <w:ins w:id="7" w:author="Microsoft Word" w:date="2025-03-04T10:15:00Z" w16du:dateUtc="2025-03-04T15:15:00Z">
        <w:r w:rsidR="00221A44" w:rsidRPr="007537FC">
          <w:rPr>
            <w:b/>
            <w:bCs/>
          </w:rPr>
          <w:t xml:space="preserve">-&gt; </w:t>
        </w:r>
      </w:ins>
      <w:r w:rsidRPr="007537FC">
        <w:rPr>
          <w:b/>
          <w:bCs/>
        </w:rPr>
        <w:t>Attach network interface</w:t>
      </w:r>
    </w:p>
    <w:p w14:paraId="7BBFFC3F" w14:textId="06D3D521" w:rsidR="000565DE" w:rsidRDefault="000565DE" w:rsidP="00793656">
      <w:pPr>
        <w:pStyle w:val="NoSpacing"/>
        <w:numPr>
          <w:ilvl w:val="0"/>
          <w:numId w:val="8"/>
        </w:numPr>
      </w:pPr>
      <w:r>
        <w:t xml:space="preserve">VPC: </w:t>
      </w:r>
      <w:r w:rsidR="00A16C21" w:rsidRPr="00F878E1">
        <w:rPr>
          <w:b/>
          <w:bCs/>
        </w:rPr>
        <w:t>SingleVMvpc</w:t>
      </w:r>
    </w:p>
    <w:p w14:paraId="3B9009C8" w14:textId="63F5ED1E" w:rsidR="00A16C21" w:rsidRDefault="00A16C21" w:rsidP="00793656">
      <w:pPr>
        <w:pStyle w:val="NoSpacing"/>
        <w:numPr>
          <w:ilvl w:val="0"/>
          <w:numId w:val="8"/>
        </w:numPr>
      </w:pPr>
      <w:r>
        <w:t xml:space="preserve">Network interface: </w:t>
      </w:r>
      <w:r w:rsidR="00F878E1" w:rsidRPr="00F878E1">
        <w:rPr>
          <w:b/>
          <w:bCs/>
        </w:rPr>
        <w:t>SingleVMprivateENI</w:t>
      </w:r>
    </w:p>
    <w:p w14:paraId="64006109" w14:textId="19BCF268" w:rsidR="00F878E1" w:rsidRDefault="00F878E1" w:rsidP="00793656">
      <w:pPr>
        <w:pStyle w:val="NoSpacing"/>
        <w:numPr>
          <w:ilvl w:val="0"/>
          <w:numId w:val="8"/>
        </w:numPr>
      </w:pPr>
      <w:r>
        <w:t xml:space="preserve">Click on </w:t>
      </w:r>
      <w:r w:rsidRPr="007537FC">
        <w:rPr>
          <w:b/>
          <w:bCs/>
        </w:rPr>
        <w:t>Attach</w:t>
      </w:r>
    </w:p>
    <w:p w14:paraId="52B0E032" w14:textId="77777777" w:rsidR="00793656" w:rsidRDefault="00793656" w:rsidP="00793656">
      <w:pPr>
        <w:pStyle w:val="NoSpacing"/>
        <w:ind w:left="720"/>
      </w:pPr>
    </w:p>
    <w:p w14:paraId="70B86834" w14:textId="7C4F6BB2" w:rsidR="001A7FEA" w:rsidRDefault="0006780A" w:rsidP="00A455F8">
      <w:pPr>
        <w:pStyle w:val="NoSpacing"/>
      </w:pPr>
      <w:r>
        <w:rPr>
          <w:noProof/>
        </w:rPr>
        <w:drawing>
          <wp:inline distT="0" distB="0" distL="0" distR="0" wp14:anchorId="0DE393D0" wp14:editId="1188B57D">
            <wp:extent cx="4770783" cy="2188138"/>
            <wp:effectExtent l="0" t="0" r="0" b="3175"/>
            <wp:docPr id="1242773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773963" name=""/>
                    <pic:cNvPicPr/>
                  </pic:nvPicPr>
                  <pic:blipFill>
                    <a:blip r:embed="rId33"/>
                    <a:stretch>
                      <a:fillRect/>
                    </a:stretch>
                  </pic:blipFill>
                  <pic:spPr>
                    <a:xfrm>
                      <a:off x="0" y="0"/>
                      <a:ext cx="4782974" cy="2193729"/>
                    </a:xfrm>
                    <a:prstGeom prst="rect">
                      <a:avLst/>
                    </a:prstGeom>
                  </pic:spPr>
                </pic:pic>
              </a:graphicData>
            </a:graphic>
          </wp:inline>
        </w:drawing>
      </w:r>
    </w:p>
    <w:p w14:paraId="77BE394E" w14:textId="77777777" w:rsidR="00574058" w:rsidRDefault="00574058" w:rsidP="00A455F8">
      <w:pPr>
        <w:pStyle w:val="NoSpacing"/>
      </w:pPr>
    </w:p>
    <w:p w14:paraId="60E9C552" w14:textId="3D920EDC" w:rsidR="001A7FEA" w:rsidRDefault="00C32245" w:rsidP="00A455F8">
      <w:pPr>
        <w:pStyle w:val="NoSpacing"/>
        <w:rPr>
          <w:noProof/>
        </w:rPr>
      </w:pPr>
      <w:r>
        <w:rPr>
          <w:noProof/>
        </w:rPr>
        <w:drawing>
          <wp:inline distT="0" distB="0" distL="0" distR="0" wp14:anchorId="2750E969" wp14:editId="7F8AA264">
            <wp:extent cx="4775200" cy="3271215"/>
            <wp:effectExtent l="0" t="0" r="6350" b="5715"/>
            <wp:docPr id="203313254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132542" name="Picture 1" descr="A screenshot of a computer&#10;&#10;AI-generated content may be incorrect."/>
                    <pic:cNvPicPr/>
                  </pic:nvPicPr>
                  <pic:blipFill>
                    <a:blip r:embed="rId34"/>
                    <a:stretch>
                      <a:fillRect/>
                    </a:stretch>
                  </pic:blipFill>
                  <pic:spPr>
                    <a:xfrm>
                      <a:off x="0" y="0"/>
                      <a:ext cx="4791522" cy="3282396"/>
                    </a:xfrm>
                    <a:prstGeom prst="rect">
                      <a:avLst/>
                    </a:prstGeom>
                  </pic:spPr>
                </pic:pic>
              </a:graphicData>
            </a:graphic>
          </wp:inline>
        </w:drawing>
      </w:r>
    </w:p>
    <w:p w14:paraId="503AB5CD" w14:textId="77777777" w:rsidR="00593DCC" w:rsidRDefault="00593DCC" w:rsidP="00A455F8">
      <w:pPr>
        <w:pStyle w:val="NoSpacing"/>
        <w:rPr>
          <w:noProof/>
        </w:rPr>
      </w:pPr>
    </w:p>
    <w:p w14:paraId="55825101" w14:textId="6A4B303B" w:rsidR="00593DCC" w:rsidRDefault="00593DCC" w:rsidP="00A455F8">
      <w:pPr>
        <w:pStyle w:val="NoSpacing"/>
        <w:rPr>
          <w:noProof/>
        </w:rPr>
      </w:pPr>
      <w:r>
        <w:rPr>
          <w:noProof/>
        </w:rPr>
        <w:t xml:space="preserve">Verify that the new private ENI has been successfully attached by navigating to the FGT EC2 instance then clicking on </w:t>
      </w:r>
      <w:r w:rsidRPr="007537FC">
        <w:rPr>
          <w:b/>
          <w:bCs/>
          <w:noProof/>
        </w:rPr>
        <w:t>Networking</w:t>
      </w:r>
      <w:r>
        <w:rPr>
          <w:noProof/>
        </w:rPr>
        <w:t>:</w:t>
      </w:r>
    </w:p>
    <w:p w14:paraId="49D6EC41" w14:textId="77777777" w:rsidR="00593DCC" w:rsidRDefault="00593DCC" w:rsidP="00A455F8">
      <w:pPr>
        <w:pStyle w:val="NoSpacing"/>
        <w:rPr>
          <w:noProof/>
        </w:rPr>
      </w:pPr>
    </w:p>
    <w:p w14:paraId="194749D8" w14:textId="0EB56B80" w:rsidR="00574058" w:rsidRDefault="00872999" w:rsidP="00A455F8">
      <w:pPr>
        <w:pStyle w:val="NoSpacing"/>
      </w:pPr>
      <w:r>
        <w:rPr>
          <w:noProof/>
        </w:rPr>
        <w:drawing>
          <wp:inline distT="0" distB="0" distL="0" distR="0" wp14:anchorId="1E239EEF" wp14:editId="6C18B221">
            <wp:extent cx="5720862" cy="3779681"/>
            <wp:effectExtent l="0" t="0" r="0" b="0"/>
            <wp:docPr id="131842971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429712" name="Picture 1" descr="A screenshot of a computer&#10;&#10;AI-generated content may be incorrect."/>
                    <pic:cNvPicPr/>
                  </pic:nvPicPr>
                  <pic:blipFill>
                    <a:blip r:embed="rId35"/>
                    <a:stretch>
                      <a:fillRect/>
                    </a:stretch>
                  </pic:blipFill>
                  <pic:spPr>
                    <a:xfrm>
                      <a:off x="0" y="0"/>
                      <a:ext cx="5725288" cy="3782605"/>
                    </a:xfrm>
                    <a:prstGeom prst="rect">
                      <a:avLst/>
                    </a:prstGeom>
                  </pic:spPr>
                </pic:pic>
              </a:graphicData>
            </a:graphic>
          </wp:inline>
        </w:drawing>
      </w:r>
    </w:p>
    <w:p w14:paraId="28251295" w14:textId="77777777" w:rsidR="00872999" w:rsidRDefault="00872999" w:rsidP="00A455F8">
      <w:pPr>
        <w:pStyle w:val="NoSpacing"/>
      </w:pPr>
    </w:p>
    <w:p w14:paraId="7E38175A" w14:textId="54372CD2" w:rsidR="00872999" w:rsidRDefault="00783FA5" w:rsidP="00A455F8">
      <w:pPr>
        <w:pStyle w:val="NoSpacing"/>
      </w:pPr>
      <w:r>
        <w:rPr>
          <w:noProof/>
        </w:rPr>
        <w:drawing>
          <wp:inline distT="0" distB="0" distL="0" distR="0" wp14:anchorId="63BF5E9C" wp14:editId="01F69B74">
            <wp:extent cx="5943600" cy="3624580"/>
            <wp:effectExtent l="0" t="0" r="0" b="0"/>
            <wp:docPr id="50309222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092229" name="Picture 1" descr="A screenshot of a computer&#10;&#10;AI-generated content may be incorrect."/>
                    <pic:cNvPicPr/>
                  </pic:nvPicPr>
                  <pic:blipFill>
                    <a:blip r:embed="rId36"/>
                    <a:stretch>
                      <a:fillRect/>
                    </a:stretch>
                  </pic:blipFill>
                  <pic:spPr>
                    <a:xfrm>
                      <a:off x="0" y="0"/>
                      <a:ext cx="5943600" cy="3624580"/>
                    </a:xfrm>
                    <a:prstGeom prst="rect">
                      <a:avLst/>
                    </a:prstGeom>
                  </pic:spPr>
                </pic:pic>
              </a:graphicData>
            </a:graphic>
          </wp:inline>
        </w:drawing>
      </w:r>
    </w:p>
    <w:p w14:paraId="3E9338D8" w14:textId="77777777" w:rsidR="006E2DD7" w:rsidRDefault="006E2DD7" w:rsidP="00A455F8">
      <w:pPr>
        <w:pStyle w:val="NoSpacing"/>
      </w:pPr>
    </w:p>
    <w:p w14:paraId="11AF5ECC" w14:textId="77777777" w:rsidR="006E2DD7" w:rsidRDefault="006E2DD7" w:rsidP="00A455F8">
      <w:pPr>
        <w:pStyle w:val="NoSpacing"/>
      </w:pPr>
    </w:p>
    <w:p w14:paraId="770D1264" w14:textId="77777777" w:rsidR="00D76683" w:rsidRDefault="00D76683" w:rsidP="00A455F8">
      <w:pPr>
        <w:pStyle w:val="NoSpacing"/>
      </w:pPr>
    </w:p>
    <w:p w14:paraId="2555AE5D" w14:textId="77777777" w:rsidR="00D76683" w:rsidRDefault="00D76683" w:rsidP="00A455F8">
      <w:pPr>
        <w:pStyle w:val="NoSpacing"/>
      </w:pPr>
    </w:p>
    <w:p w14:paraId="50889946" w14:textId="77777777" w:rsidR="00D76683" w:rsidRDefault="00D76683" w:rsidP="00A455F8">
      <w:pPr>
        <w:pStyle w:val="NoSpacing"/>
      </w:pPr>
    </w:p>
    <w:p w14:paraId="22E7D94E" w14:textId="77777777" w:rsidR="00D76683" w:rsidRDefault="00D76683" w:rsidP="00A455F8">
      <w:pPr>
        <w:pStyle w:val="NoSpacing"/>
      </w:pPr>
    </w:p>
    <w:p w14:paraId="0C5CF0B6" w14:textId="77777777" w:rsidR="00D76683" w:rsidRDefault="00D76683" w:rsidP="00A455F8">
      <w:pPr>
        <w:pStyle w:val="NoSpacing"/>
      </w:pPr>
    </w:p>
    <w:p w14:paraId="310EE47A" w14:textId="3BA27EF4" w:rsidR="006E2DD7" w:rsidRDefault="006E2DD7" w:rsidP="00A455F8">
      <w:pPr>
        <w:pStyle w:val="NoSpacing"/>
      </w:pPr>
      <w:r>
        <w:lastRenderedPageBreak/>
        <w:t xml:space="preserve">12 – </w:t>
      </w:r>
      <w:r w:rsidR="007A4733">
        <w:t>Create new</w:t>
      </w:r>
      <w:r>
        <w:t xml:space="preserve"> Elastic IP (public</w:t>
      </w:r>
      <w:r w:rsidR="00996F30">
        <w:t xml:space="preserve"> IP</w:t>
      </w:r>
      <w:r>
        <w:t>)</w:t>
      </w:r>
      <w:r w:rsidR="00996F30">
        <w:t xml:space="preserve"> to attach to the FGT public interface. This is necessary for connectivity to the internet</w:t>
      </w:r>
      <w:r w:rsidR="00A67285">
        <w:t>.</w:t>
      </w:r>
    </w:p>
    <w:p w14:paraId="19C09A85" w14:textId="77777777" w:rsidR="00A67285" w:rsidRDefault="00A67285" w:rsidP="00A455F8">
      <w:pPr>
        <w:pStyle w:val="NoSpacing"/>
      </w:pPr>
    </w:p>
    <w:p w14:paraId="1DE223E7" w14:textId="19B64166" w:rsidR="00A67285" w:rsidRDefault="00A67285" w:rsidP="00A67285">
      <w:pPr>
        <w:pStyle w:val="NoSpacing"/>
        <w:numPr>
          <w:ilvl w:val="0"/>
          <w:numId w:val="9"/>
        </w:numPr>
      </w:pPr>
      <w:r>
        <w:t xml:space="preserve">Navigate to </w:t>
      </w:r>
      <w:r w:rsidR="009F0B2A">
        <w:t>Elastic IPs</w:t>
      </w:r>
      <w:r w:rsidR="000C3551">
        <w:t xml:space="preserve"> and click on </w:t>
      </w:r>
      <w:r w:rsidR="000C3551" w:rsidRPr="007537FC">
        <w:rPr>
          <w:b/>
          <w:bCs/>
        </w:rPr>
        <w:t>Allocate Elastic IP address</w:t>
      </w:r>
    </w:p>
    <w:p w14:paraId="61DFEDDC" w14:textId="77777777" w:rsidR="005F0942" w:rsidRDefault="005F0942" w:rsidP="005F0942">
      <w:pPr>
        <w:pStyle w:val="NoSpacing"/>
        <w:ind w:left="360"/>
      </w:pPr>
    </w:p>
    <w:p w14:paraId="0804D2B6" w14:textId="77777777" w:rsidR="006E2DD7" w:rsidRDefault="006E2DD7" w:rsidP="00A455F8">
      <w:pPr>
        <w:pStyle w:val="NoSpacing"/>
      </w:pPr>
    </w:p>
    <w:p w14:paraId="6E136B2D" w14:textId="10E60C32" w:rsidR="006E2DD7" w:rsidRDefault="00063C50" w:rsidP="00A455F8">
      <w:pPr>
        <w:pStyle w:val="NoSpacing"/>
      </w:pPr>
      <w:r>
        <w:rPr>
          <w:noProof/>
        </w:rPr>
        <w:drawing>
          <wp:inline distT="0" distB="0" distL="0" distR="0" wp14:anchorId="646E9E92" wp14:editId="6CE20660">
            <wp:extent cx="5943600" cy="3094990"/>
            <wp:effectExtent l="0" t="0" r="0" b="0"/>
            <wp:docPr id="117434897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348976" name="Picture 1" descr="A screenshot of a computer&#10;&#10;AI-generated content may be incorrect."/>
                    <pic:cNvPicPr/>
                  </pic:nvPicPr>
                  <pic:blipFill>
                    <a:blip r:embed="rId37"/>
                    <a:stretch>
                      <a:fillRect/>
                    </a:stretch>
                  </pic:blipFill>
                  <pic:spPr>
                    <a:xfrm>
                      <a:off x="0" y="0"/>
                      <a:ext cx="5943600" cy="3094990"/>
                    </a:xfrm>
                    <a:prstGeom prst="rect">
                      <a:avLst/>
                    </a:prstGeom>
                  </pic:spPr>
                </pic:pic>
              </a:graphicData>
            </a:graphic>
          </wp:inline>
        </w:drawing>
      </w:r>
    </w:p>
    <w:p w14:paraId="1B182B1D" w14:textId="77777777" w:rsidR="005F0942" w:rsidRDefault="005F0942" w:rsidP="00A455F8">
      <w:pPr>
        <w:pStyle w:val="NoSpacing"/>
      </w:pPr>
    </w:p>
    <w:p w14:paraId="2B3DDE13" w14:textId="74A53DEF" w:rsidR="005F0942" w:rsidRPr="00627939" w:rsidRDefault="00D66FFD" w:rsidP="005F0942">
      <w:pPr>
        <w:pStyle w:val="NoSpacing"/>
        <w:numPr>
          <w:ilvl w:val="0"/>
          <w:numId w:val="9"/>
        </w:numPr>
      </w:pPr>
      <w:r>
        <w:t xml:space="preserve">Select </w:t>
      </w:r>
      <w:r w:rsidRPr="00D66FFD">
        <w:rPr>
          <w:b/>
          <w:bCs/>
        </w:rPr>
        <w:t>Amazon’s pool of IPv4 addresses</w:t>
      </w:r>
    </w:p>
    <w:p w14:paraId="42836E09" w14:textId="5AE34FE5" w:rsidR="00627939" w:rsidRDefault="00627939" w:rsidP="005F0942">
      <w:pPr>
        <w:pStyle w:val="NoSpacing"/>
        <w:numPr>
          <w:ilvl w:val="0"/>
          <w:numId w:val="9"/>
        </w:numPr>
      </w:pPr>
      <w:r w:rsidRPr="00627939">
        <w:t xml:space="preserve">Click on </w:t>
      </w:r>
      <w:r w:rsidRPr="007537FC">
        <w:rPr>
          <w:b/>
          <w:bCs/>
        </w:rPr>
        <w:t>Allocate</w:t>
      </w:r>
    </w:p>
    <w:p w14:paraId="42FB2FA9" w14:textId="04C779ED" w:rsidR="00DD1B05" w:rsidRPr="00627939" w:rsidRDefault="00DD1B05" w:rsidP="005F0942">
      <w:pPr>
        <w:pStyle w:val="NoSpacing"/>
        <w:numPr>
          <w:ilvl w:val="0"/>
          <w:numId w:val="9"/>
        </w:numPr>
      </w:pPr>
      <w:r>
        <w:t xml:space="preserve">Name the address as </w:t>
      </w:r>
      <w:r w:rsidRPr="00DD1B05">
        <w:rPr>
          <w:b/>
          <w:bCs/>
        </w:rPr>
        <w:t>SingleVMpublic</w:t>
      </w:r>
    </w:p>
    <w:p w14:paraId="05D33030" w14:textId="77777777" w:rsidR="005F0942" w:rsidRDefault="005F0942" w:rsidP="005F0942">
      <w:pPr>
        <w:pStyle w:val="NoSpacing"/>
        <w:ind w:left="720"/>
      </w:pPr>
    </w:p>
    <w:p w14:paraId="7B9F44FB" w14:textId="5636B73E" w:rsidR="00063C50" w:rsidRDefault="002467F2" w:rsidP="00A455F8">
      <w:pPr>
        <w:pStyle w:val="NoSpacing"/>
      </w:pPr>
      <w:r>
        <w:rPr>
          <w:noProof/>
        </w:rPr>
        <w:drawing>
          <wp:inline distT="0" distB="0" distL="0" distR="0" wp14:anchorId="0C20A390" wp14:editId="305C10ED">
            <wp:extent cx="5943600" cy="4058920"/>
            <wp:effectExtent l="0" t="0" r="0" b="0"/>
            <wp:docPr id="892091207" name="Picture 1" descr="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091207" name="Picture 1" descr="Text&#10;&#10;AI-generated content may be incorrect."/>
                    <pic:cNvPicPr/>
                  </pic:nvPicPr>
                  <pic:blipFill>
                    <a:blip r:embed="rId38"/>
                    <a:stretch>
                      <a:fillRect/>
                    </a:stretch>
                  </pic:blipFill>
                  <pic:spPr>
                    <a:xfrm>
                      <a:off x="0" y="0"/>
                      <a:ext cx="5943600" cy="4058920"/>
                    </a:xfrm>
                    <a:prstGeom prst="rect">
                      <a:avLst/>
                    </a:prstGeom>
                  </pic:spPr>
                </pic:pic>
              </a:graphicData>
            </a:graphic>
          </wp:inline>
        </w:drawing>
      </w:r>
    </w:p>
    <w:p w14:paraId="0977F1E0" w14:textId="77777777" w:rsidR="00C312AC" w:rsidRDefault="00C312AC" w:rsidP="00A455F8">
      <w:pPr>
        <w:pStyle w:val="NoSpacing"/>
      </w:pPr>
    </w:p>
    <w:p w14:paraId="25A03930" w14:textId="3EBAEEFB" w:rsidR="00C312AC" w:rsidRDefault="00120F65" w:rsidP="00A455F8">
      <w:pPr>
        <w:pStyle w:val="NoSpacing"/>
      </w:pPr>
      <w:r>
        <w:rPr>
          <w:noProof/>
        </w:rPr>
        <w:lastRenderedPageBreak/>
        <w:drawing>
          <wp:inline distT="0" distB="0" distL="0" distR="0" wp14:anchorId="246EF03F" wp14:editId="73D75478">
            <wp:extent cx="5943600" cy="2018030"/>
            <wp:effectExtent l="0" t="0" r="0" b="1270"/>
            <wp:docPr id="5307863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786304" name="Picture 1" descr="A screenshot of a computer&#10;&#10;AI-generated content may be incorrect."/>
                    <pic:cNvPicPr/>
                  </pic:nvPicPr>
                  <pic:blipFill>
                    <a:blip r:embed="rId39"/>
                    <a:stretch>
                      <a:fillRect/>
                    </a:stretch>
                  </pic:blipFill>
                  <pic:spPr>
                    <a:xfrm>
                      <a:off x="0" y="0"/>
                      <a:ext cx="5943600" cy="2018030"/>
                    </a:xfrm>
                    <a:prstGeom prst="rect">
                      <a:avLst/>
                    </a:prstGeom>
                  </pic:spPr>
                </pic:pic>
              </a:graphicData>
            </a:graphic>
          </wp:inline>
        </w:drawing>
      </w:r>
    </w:p>
    <w:p w14:paraId="13681442" w14:textId="77777777" w:rsidR="0020343C" w:rsidRDefault="0020343C" w:rsidP="00A455F8">
      <w:pPr>
        <w:pStyle w:val="NoSpacing"/>
      </w:pPr>
    </w:p>
    <w:p w14:paraId="3041B671" w14:textId="0BCF039D" w:rsidR="007A4733" w:rsidRDefault="007A4733" w:rsidP="00A455F8">
      <w:pPr>
        <w:pStyle w:val="NoSpacing"/>
      </w:pPr>
      <w:r>
        <w:t xml:space="preserve">13 – Assign new Elastic IP to the FGT public </w:t>
      </w:r>
      <w:r w:rsidR="00373B37">
        <w:t>ENI network interface</w:t>
      </w:r>
      <w:r w:rsidR="0020343C">
        <w:t xml:space="preserve"> by navigating to </w:t>
      </w:r>
      <w:r w:rsidR="00371197">
        <w:t>the FGT instance:</w:t>
      </w:r>
    </w:p>
    <w:p w14:paraId="306546DE" w14:textId="77777777" w:rsidR="00373B37" w:rsidRDefault="00373B37" w:rsidP="00A455F8">
      <w:pPr>
        <w:pStyle w:val="NoSpacing"/>
      </w:pPr>
    </w:p>
    <w:p w14:paraId="05BFC413" w14:textId="17568BA1" w:rsidR="00373B37" w:rsidRDefault="00373B37" w:rsidP="00A455F8">
      <w:pPr>
        <w:pStyle w:val="NoSpacing"/>
      </w:pPr>
      <w:r>
        <w:rPr>
          <w:noProof/>
        </w:rPr>
        <w:drawing>
          <wp:inline distT="0" distB="0" distL="0" distR="0" wp14:anchorId="6E375F2D" wp14:editId="3ECC11A0">
            <wp:extent cx="5943600" cy="3926840"/>
            <wp:effectExtent l="0" t="0" r="0" b="0"/>
            <wp:docPr id="166154893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429712" name="Picture 1" descr="A screenshot of a computer&#10;&#10;AI-generated content may be incorrect."/>
                    <pic:cNvPicPr/>
                  </pic:nvPicPr>
                  <pic:blipFill>
                    <a:blip r:embed="rId35"/>
                    <a:stretch>
                      <a:fillRect/>
                    </a:stretch>
                  </pic:blipFill>
                  <pic:spPr>
                    <a:xfrm>
                      <a:off x="0" y="0"/>
                      <a:ext cx="5943600" cy="3926840"/>
                    </a:xfrm>
                    <a:prstGeom prst="rect">
                      <a:avLst/>
                    </a:prstGeom>
                  </pic:spPr>
                </pic:pic>
              </a:graphicData>
            </a:graphic>
          </wp:inline>
        </w:drawing>
      </w:r>
    </w:p>
    <w:p w14:paraId="14F5920B" w14:textId="77777777" w:rsidR="00373B37" w:rsidRDefault="00373B37" w:rsidP="00A455F8">
      <w:pPr>
        <w:pStyle w:val="NoSpacing"/>
      </w:pPr>
    </w:p>
    <w:p w14:paraId="30B9D3D9" w14:textId="7BD3B55E" w:rsidR="00371197" w:rsidRPr="007537FC" w:rsidRDefault="00371197" w:rsidP="00371197">
      <w:pPr>
        <w:pStyle w:val="NoSpacing"/>
        <w:numPr>
          <w:ilvl w:val="0"/>
          <w:numId w:val="11"/>
        </w:numPr>
        <w:rPr>
          <w:b/>
          <w:bCs/>
        </w:rPr>
      </w:pPr>
      <w:r w:rsidRPr="007537FC">
        <w:rPr>
          <w:b/>
          <w:bCs/>
        </w:rPr>
        <w:t xml:space="preserve">Actions -&gt; Networking </w:t>
      </w:r>
      <w:r w:rsidR="00AC7985" w:rsidRPr="007537FC">
        <w:rPr>
          <w:b/>
          <w:bCs/>
        </w:rPr>
        <w:t>-&gt; Change source/destination check</w:t>
      </w:r>
    </w:p>
    <w:p w14:paraId="0B8AD860" w14:textId="6377D866" w:rsidR="00AC7985" w:rsidRDefault="00045A24" w:rsidP="00AC7985">
      <w:pPr>
        <w:pStyle w:val="NoSpacing"/>
        <w:numPr>
          <w:ilvl w:val="1"/>
          <w:numId w:val="11"/>
        </w:numPr>
      </w:pPr>
      <w:r>
        <w:t xml:space="preserve">By default, traffic within AWS will be denied on the ENI if the traffic isn’t destined to that resource directly … this must be changed to allow </w:t>
      </w:r>
      <w:r w:rsidR="007F7F27">
        <w:t>the resource to receive and process transit traffic.</w:t>
      </w:r>
    </w:p>
    <w:p w14:paraId="1DB39D2B" w14:textId="77777777" w:rsidR="005E31BD" w:rsidRDefault="005E31BD" w:rsidP="005E31BD">
      <w:pPr>
        <w:pStyle w:val="NoSpacing"/>
        <w:ind w:left="720"/>
      </w:pPr>
    </w:p>
    <w:p w14:paraId="7159B81F" w14:textId="52E4F045" w:rsidR="005E31BD" w:rsidRDefault="004641B3" w:rsidP="00A455F8">
      <w:pPr>
        <w:pStyle w:val="NoSpacing"/>
      </w:pPr>
      <w:r>
        <w:rPr>
          <w:noProof/>
        </w:rPr>
        <w:drawing>
          <wp:inline distT="0" distB="0" distL="0" distR="0" wp14:anchorId="2728C3B6" wp14:editId="062BBAA7">
            <wp:extent cx="4726609" cy="2152223"/>
            <wp:effectExtent l="0" t="0" r="0" b="635"/>
            <wp:docPr id="5008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8427" name=""/>
                    <pic:cNvPicPr/>
                  </pic:nvPicPr>
                  <pic:blipFill>
                    <a:blip r:embed="rId40"/>
                    <a:stretch>
                      <a:fillRect/>
                    </a:stretch>
                  </pic:blipFill>
                  <pic:spPr>
                    <a:xfrm>
                      <a:off x="0" y="0"/>
                      <a:ext cx="4734457" cy="2155796"/>
                    </a:xfrm>
                    <a:prstGeom prst="rect">
                      <a:avLst/>
                    </a:prstGeom>
                  </pic:spPr>
                </pic:pic>
              </a:graphicData>
            </a:graphic>
          </wp:inline>
        </w:drawing>
      </w:r>
    </w:p>
    <w:p w14:paraId="2C484594" w14:textId="77777777" w:rsidR="005E31BD" w:rsidRPr="005E31BD" w:rsidRDefault="005E31BD" w:rsidP="005E31BD">
      <w:pPr>
        <w:pStyle w:val="NoSpacing"/>
        <w:numPr>
          <w:ilvl w:val="0"/>
          <w:numId w:val="11"/>
        </w:numPr>
      </w:pPr>
      <w:r>
        <w:lastRenderedPageBreak/>
        <w:t xml:space="preserve">Select </w:t>
      </w:r>
      <w:r w:rsidRPr="007F7F27">
        <w:rPr>
          <w:b/>
          <w:bCs/>
        </w:rPr>
        <w:t>Stop</w:t>
      </w:r>
    </w:p>
    <w:p w14:paraId="6BA2056C" w14:textId="072C3D05" w:rsidR="005E31BD" w:rsidRDefault="005E31BD" w:rsidP="005E31BD">
      <w:pPr>
        <w:pStyle w:val="NoSpacing"/>
        <w:numPr>
          <w:ilvl w:val="0"/>
          <w:numId w:val="11"/>
        </w:numPr>
      </w:pPr>
      <w:r w:rsidRPr="005E31BD">
        <w:t xml:space="preserve">Click on </w:t>
      </w:r>
      <w:r w:rsidRPr="007537FC">
        <w:rPr>
          <w:b/>
          <w:bCs/>
        </w:rPr>
        <w:t>Save</w:t>
      </w:r>
    </w:p>
    <w:p w14:paraId="44AA30FF" w14:textId="64B0FE2F" w:rsidR="001400B4" w:rsidRPr="005E31BD" w:rsidRDefault="001400B4" w:rsidP="005E31BD">
      <w:pPr>
        <w:pStyle w:val="NoSpacing"/>
        <w:numPr>
          <w:ilvl w:val="0"/>
          <w:numId w:val="11"/>
        </w:numPr>
      </w:pPr>
      <w:r>
        <w:t xml:space="preserve">Verify that the source/destination check has been disabled by navigating to each ENI and clicking on Actions -&gt; </w:t>
      </w:r>
      <w:r w:rsidR="00A42BEB">
        <w:t>Change source/destination check and verifying that it is disabled.</w:t>
      </w:r>
    </w:p>
    <w:p w14:paraId="10E7EBA8" w14:textId="77777777" w:rsidR="005E31BD" w:rsidRDefault="005E31BD" w:rsidP="00A455F8">
      <w:pPr>
        <w:pStyle w:val="NoSpacing"/>
      </w:pPr>
    </w:p>
    <w:p w14:paraId="6B3475CC" w14:textId="4F693B6C" w:rsidR="00E54679" w:rsidRDefault="00E54679" w:rsidP="00A455F8">
      <w:pPr>
        <w:pStyle w:val="NoSpacing"/>
      </w:pPr>
      <w:r>
        <w:rPr>
          <w:noProof/>
        </w:rPr>
        <w:drawing>
          <wp:inline distT="0" distB="0" distL="0" distR="0" wp14:anchorId="13198257" wp14:editId="1ED90744">
            <wp:extent cx="5943600" cy="4075430"/>
            <wp:effectExtent l="0" t="0" r="0" b="1270"/>
            <wp:docPr id="11248704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87041" name="Picture 1" descr="A screenshot of a computer&#10;&#10;AI-generated content may be incorrect."/>
                    <pic:cNvPicPr/>
                  </pic:nvPicPr>
                  <pic:blipFill>
                    <a:blip r:embed="rId41"/>
                    <a:stretch>
                      <a:fillRect/>
                    </a:stretch>
                  </pic:blipFill>
                  <pic:spPr>
                    <a:xfrm>
                      <a:off x="0" y="0"/>
                      <a:ext cx="5943600" cy="4075430"/>
                    </a:xfrm>
                    <a:prstGeom prst="rect">
                      <a:avLst/>
                    </a:prstGeom>
                  </pic:spPr>
                </pic:pic>
              </a:graphicData>
            </a:graphic>
          </wp:inline>
        </w:drawing>
      </w:r>
    </w:p>
    <w:p w14:paraId="46AB4281" w14:textId="77777777" w:rsidR="006A5D9B" w:rsidRDefault="006A5D9B" w:rsidP="00A455F8">
      <w:pPr>
        <w:pStyle w:val="NoSpacing"/>
      </w:pPr>
    </w:p>
    <w:p w14:paraId="347D4651" w14:textId="77777777" w:rsidR="00B92672" w:rsidRDefault="00B92672" w:rsidP="00A455F8">
      <w:pPr>
        <w:pStyle w:val="NoSpacing"/>
      </w:pPr>
    </w:p>
    <w:p w14:paraId="44860062" w14:textId="3E559DF3" w:rsidR="00B92672" w:rsidRDefault="00B92672" w:rsidP="00A455F8">
      <w:pPr>
        <w:pStyle w:val="NoSpacing"/>
      </w:pPr>
      <w:r>
        <w:t xml:space="preserve">Navigate to the </w:t>
      </w:r>
      <w:proofErr w:type="spellStart"/>
      <w:r w:rsidRPr="007537FC">
        <w:rPr>
          <w:b/>
          <w:bCs/>
        </w:rPr>
        <w:t>SingleVMpublicENI</w:t>
      </w:r>
      <w:proofErr w:type="spellEnd"/>
      <w:r>
        <w:t xml:space="preserve"> to associate the elastic IP </w:t>
      </w:r>
      <w:proofErr w:type="gramStart"/>
      <w:r>
        <w:t>to</w:t>
      </w:r>
      <w:proofErr w:type="gramEnd"/>
      <w:r>
        <w:t xml:space="preserve"> it:</w:t>
      </w:r>
    </w:p>
    <w:p w14:paraId="33307915" w14:textId="77777777" w:rsidR="007F5186" w:rsidRDefault="007F5186" w:rsidP="00A455F8">
      <w:pPr>
        <w:pStyle w:val="NoSpacing"/>
      </w:pPr>
    </w:p>
    <w:p w14:paraId="642E51F8" w14:textId="036EAEA8" w:rsidR="006A5D9B" w:rsidRDefault="00C0115B" w:rsidP="00A455F8">
      <w:pPr>
        <w:pStyle w:val="NoSpacing"/>
      </w:pPr>
      <w:r>
        <w:rPr>
          <w:noProof/>
        </w:rPr>
        <w:drawing>
          <wp:inline distT="0" distB="0" distL="0" distR="0" wp14:anchorId="482F2378" wp14:editId="00F27A2D">
            <wp:extent cx="5943600" cy="3331845"/>
            <wp:effectExtent l="0" t="0" r="0" b="1905"/>
            <wp:docPr id="947995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995159" name=""/>
                    <pic:cNvPicPr/>
                  </pic:nvPicPr>
                  <pic:blipFill>
                    <a:blip r:embed="rId42"/>
                    <a:stretch>
                      <a:fillRect/>
                    </a:stretch>
                  </pic:blipFill>
                  <pic:spPr>
                    <a:xfrm>
                      <a:off x="0" y="0"/>
                      <a:ext cx="5943600" cy="3331845"/>
                    </a:xfrm>
                    <a:prstGeom prst="rect">
                      <a:avLst/>
                    </a:prstGeom>
                  </pic:spPr>
                </pic:pic>
              </a:graphicData>
            </a:graphic>
          </wp:inline>
        </w:drawing>
      </w:r>
    </w:p>
    <w:p w14:paraId="1A56FFC5" w14:textId="77777777" w:rsidR="00C0115B" w:rsidRDefault="00C0115B" w:rsidP="00A455F8">
      <w:pPr>
        <w:pStyle w:val="NoSpacing"/>
      </w:pPr>
    </w:p>
    <w:p w14:paraId="179CA10E" w14:textId="77777777" w:rsidR="00543402" w:rsidRDefault="00543402" w:rsidP="00A455F8">
      <w:pPr>
        <w:pStyle w:val="NoSpacing"/>
      </w:pPr>
    </w:p>
    <w:p w14:paraId="71454115" w14:textId="77777777" w:rsidR="00543402" w:rsidRDefault="00543402" w:rsidP="00A455F8">
      <w:pPr>
        <w:pStyle w:val="NoSpacing"/>
      </w:pPr>
    </w:p>
    <w:p w14:paraId="60396CEC" w14:textId="77777777" w:rsidR="00543402" w:rsidRDefault="00543402" w:rsidP="00A455F8">
      <w:pPr>
        <w:pStyle w:val="NoSpacing"/>
      </w:pPr>
    </w:p>
    <w:p w14:paraId="2E90874D" w14:textId="77777777" w:rsidR="00543402" w:rsidRDefault="00543402" w:rsidP="00A455F8">
      <w:pPr>
        <w:pStyle w:val="NoSpacing"/>
      </w:pPr>
    </w:p>
    <w:p w14:paraId="0CE4DE7D" w14:textId="71615DD0" w:rsidR="00543402" w:rsidRPr="00D44465" w:rsidRDefault="00543402" w:rsidP="00543402">
      <w:pPr>
        <w:pStyle w:val="NoSpacing"/>
        <w:numPr>
          <w:ilvl w:val="0"/>
          <w:numId w:val="12"/>
        </w:numPr>
        <w:rPr>
          <w:b/>
          <w:bCs/>
        </w:rPr>
      </w:pPr>
      <w:r w:rsidRPr="00D44465">
        <w:rPr>
          <w:b/>
          <w:bCs/>
        </w:rPr>
        <w:t>Actions -&gt; Associate address</w:t>
      </w:r>
    </w:p>
    <w:p w14:paraId="4F547BBF" w14:textId="53694482" w:rsidR="00543402" w:rsidRDefault="00BC2B6D" w:rsidP="00543402">
      <w:pPr>
        <w:pStyle w:val="NoSpacing"/>
        <w:numPr>
          <w:ilvl w:val="0"/>
          <w:numId w:val="12"/>
        </w:numPr>
      </w:pPr>
      <w:r>
        <w:t xml:space="preserve">Elastic IP address: </w:t>
      </w:r>
      <w:r w:rsidRPr="0010402B">
        <w:rPr>
          <w:b/>
          <w:bCs/>
        </w:rPr>
        <w:t>SingleVMpublic</w:t>
      </w:r>
    </w:p>
    <w:p w14:paraId="36855D79" w14:textId="60BD83A1" w:rsidR="00BC2B6D" w:rsidRPr="0010402B" w:rsidRDefault="00BC2B6D" w:rsidP="00543402">
      <w:pPr>
        <w:pStyle w:val="NoSpacing"/>
        <w:numPr>
          <w:ilvl w:val="0"/>
          <w:numId w:val="12"/>
        </w:numPr>
      </w:pPr>
      <w:r>
        <w:t xml:space="preserve">Private IP address: </w:t>
      </w:r>
      <w:r w:rsidR="0010402B" w:rsidRPr="0010402B">
        <w:rPr>
          <w:b/>
          <w:bCs/>
        </w:rPr>
        <w:t>Private IP assigned to the public ENI</w:t>
      </w:r>
    </w:p>
    <w:p w14:paraId="7DCF1EE2" w14:textId="2CF45033" w:rsidR="0010402B" w:rsidRPr="0010402B" w:rsidRDefault="0010402B" w:rsidP="00543402">
      <w:pPr>
        <w:pStyle w:val="NoSpacing"/>
        <w:numPr>
          <w:ilvl w:val="0"/>
          <w:numId w:val="12"/>
        </w:numPr>
      </w:pPr>
      <w:r w:rsidRPr="0010402B">
        <w:t xml:space="preserve">Click on </w:t>
      </w:r>
      <w:r w:rsidRPr="00D44465">
        <w:rPr>
          <w:b/>
          <w:bCs/>
        </w:rPr>
        <w:t>Associate</w:t>
      </w:r>
    </w:p>
    <w:p w14:paraId="1465A44E" w14:textId="77777777" w:rsidR="0010402B" w:rsidRDefault="0010402B" w:rsidP="0010402B">
      <w:pPr>
        <w:pStyle w:val="NoSpacing"/>
        <w:ind w:left="720"/>
      </w:pPr>
    </w:p>
    <w:p w14:paraId="6AD63C5A" w14:textId="37D94C05" w:rsidR="00C0115B" w:rsidRDefault="007C365C" w:rsidP="00A455F8">
      <w:pPr>
        <w:pStyle w:val="NoSpacing"/>
      </w:pPr>
      <w:r>
        <w:rPr>
          <w:noProof/>
        </w:rPr>
        <w:drawing>
          <wp:inline distT="0" distB="0" distL="0" distR="0" wp14:anchorId="264639B4" wp14:editId="2FCB8860">
            <wp:extent cx="5943600" cy="2602230"/>
            <wp:effectExtent l="0" t="0" r="0" b="7620"/>
            <wp:docPr id="1243522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522993" name=""/>
                    <pic:cNvPicPr/>
                  </pic:nvPicPr>
                  <pic:blipFill>
                    <a:blip r:embed="rId43"/>
                    <a:stretch>
                      <a:fillRect/>
                    </a:stretch>
                  </pic:blipFill>
                  <pic:spPr>
                    <a:xfrm>
                      <a:off x="0" y="0"/>
                      <a:ext cx="5943600" cy="2602230"/>
                    </a:xfrm>
                    <a:prstGeom prst="rect">
                      <a:avLst/>
                    </a:prstGeom>
                  </pic:spPr>
                </pic:pic>
              </a:graphicData>
            </a:graphic>
          </wp:inline>
        </w:drawing>
      </w:r>
    </w:p>
    <w:p w14:paraId="4030BD67" w14:textId="77777777" w:rsidR="007C365C" w:rsidRDefault="007C365C" w:rsidP="00A455F8">
      <w:pPr>
        <w:pStyle w:val="NoSpacing"/>
      </w:pPr>
    </w:p>
    <w:p w14:paraId="0DEC2989" w14:textId="337561C9" w:rsidR="007C365C" w:rsidRDefault="00BC6ABA" w:rsidP="00A455F8">
      <w:pPr>
        <w:pStyle w:val="NoSpacing"/>
      </w:pPr>
      <w:r>
        <w:rPr>
          <w:noProof/>
        </w:rPr>
        <w:drawing>
          <wp:inline distT="0" distB="0" distL="0" distR="0" wp14:anchorId="39352E71" wp14:editId="5F2881F0">
            <wp:extent cx="5943600" cy="2839720"/>
            <wp:effectExtent l="0" t="0" r="0" b="0"/>
            <wp:docPr id="43004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04382" name=""/>
                    <pic:cNvPicPr/>
                  </pic:nvPicPr>
                  <pic:blipFill>
                    <a:blip r:embed="rId44"/>
                    <a:stretch>
                      <a:fillRect/>
                    </a:stretch>
                  </pic:blipFill>
                  <pic:spPr>
                    <a:xfrm>
                      <a:off x="0" y="0"/>
                      <a:ext cx="5943600" cy="2839720"/>
                    </a:xfrm>
                    <a:prstGeom prst="rect">
                      <a:avLst/>
                    </a:prstGeom>
                  </pic:spPr>
                </pic:pic>
              </a:graphicData>
            </a:graphic>
          </wp:inline>
        </w:drawing>
      </w:r>
    </w:p>
    <w:p w14:paraId="02C8D2E3" w14:textId="77777777" w:rsidR="00D471FA" w:rsidRDefault="00D471FA" w:rsidP="00A455F8">
      <w:pPr>
        <w:pStyle w:val="NoSpacing"/>
      </w:pPr>
    </w:p>
    <w:p w14:paraId="08C88639" w14:textId="77777777" w:rsidR="00D471FA" w:rsidRDefault="00D471FA" w:rsidP="00A455F8">
      <w:pPr>
        <w:pStyle w:val="NoSpacing"/>
      </w:pPr>
    </w:p>
    <w:p w14:paraId="1B4080C8" w14:textId="77777777" w:rsidR="00DF4C9A" w:rsidRDefault="00DF4C9A" w:rsidP="00A455F8">
      <w:pPr>
        <w:pStyle w:val="NoSpacing"/>
      </w:pPr>
    </w:p>
    <w:p w14:paraId="557DCC28" w14:textId="77777777" w:rsidR="00DF4C9A" w:rsidRDefault="00DF4C9A" w:rsidP="00A455F8">
      <w:pPr>
        <w:pStyle w:val="NoSpacing"/>
      </w:pPr>
    </w:p>
    <w:p w14:paraId="734A50D1" w14:textId="77777777" w:rsidR="00DF4C9A" w:rsidRDefault="00DF4C9A" w:rsidP="00A455F8">
      <w:pPr>
        <w:pStyle w:val="NoSpacing"/>
      </w:pPr>
    </w:p>
    <w:p w14:paraId="1C930DD9" w14:textId="77777777" w:rsidR="00DF4C9A" w:rsidRDefault="00DF4C9A" w:rsidP="00A455F8">
      <w:pPr>
        <w:pStyle w:val="NoSpacing"/>
      </w:pPr>
    </w:p>
    <w:p w14:paraId="64A4CCB4" w14:textId="77777777" w:rsidR="00DF4C9A" w:rsidRDefault="00DF4C9A" w:rsidP="00A455F8">
      <w:pPr>
        <w:pStyle w:val="NoSpacing"/>
      </w:pPr>
    </w:p>
    <w:p w14:paraId="4A6BA7BA" w14:textId="77777777" w:rsidR="00DF4C9A" w:rsidRDefault="00DF4C9A" w:rsidP="00A455F8">
      <w:pPr>
        <w:pStyle w:val="NoSpacing"/>
      </w:pPr>
    </w:p>
    <w:p w14:paraId="08F4E1E0" w14:textId="77777777" w:rsidR="00DF4C9A" w:rsidRDefault="00DF4C9A" w:rsidP="00A455F8">
      <w:pPr>
        <w:pStyle w:val="NoSpacing"/>
      </w:pPr>
    </w:p>
    <w:p w14:paraId="0D139BBD" w14:textId="77777777" w:rsidR="00DF4C9A" w:rsidRDefault="00DF4C9A" w:rsidP="00A455F8">
      <w:pPr>
        <w:pStyle w:val="NoSpacing"/>
      </w:pPr>
    </w:p>
    <w:p w14:paraId="7274941A" w14:textId="77777777" w:rsidR="00DF4C9A" w:rsidRDefault="00DF4C9A" w:rsidP="00A455F8">
      <w:pPr>
        <w:pStyle w:val="NoSpacing"/>
      </w:pPr>
    </w:p>
    <w:p w14:paraId="48BAA907" w14:textId="77777777" w:rsidR="00DF4C9A" w:rsidRDefault="00DF4C9A" w:rsidP="00A455F8">
      <w:pPr>
        <w:pStyle w:val="NoSpacing"/>
      </w:pPr>
    </w:p>
    <w:p w14:paraId="7D1BDD3D" w14:textId="77777777" w:rsidR="00DF4C9A" w:rsidRDefault="00DF4C9A" w:rsidP="00A455F8">
      <w:pPr>
        <w:pStyle w:val="NoSpacing"/>
      </w:pPr>
    </w:p>
    <w:p w14:paraId="6BD2172B" w14:textId="77777777" w:rsidR="00DF4C9A" w:rsidRDefault="00DF4C9A" w:rsidP="00A455F8">
      <w:pPr>
        <w:pStyle w:val="NoSpacing"/>
      </w:pPr>
    </w:p>
    <w:p w14:paraId="3C5C9594" w14:textId="77777777" w:rsidR="00DF4C9A" w:rsidRDefault="00DF4C9A" w:rsidP="00A455F8">
      <w:pPr>
        <w:pStyle w:val="NoSpacing"/>
      </w:pPr>
    </w:p>
    <w:p w14:paraId="151502EA" w14:textId="77777777" w:rsidR="00DF4C9A" w:rsidRDefault="00DF4C9A" w:rsidP="00A455F8">
      <w:pPr>
        <w:pStyle w:val="NoSpacing"/>
      </w:pPr>
    </w:p>
    <w:p w14:paraId="1F707965" w14:textId="77777777" w:rsidR="00DF4C9A" w:rsidRDefault="00DF4C9A" w:rsidP="00A455F8">
      <w:pPr>
        <w:pStyle w:val="NoSpacing"/>
      </w:pPr>
    </w:p>
    <w:p w14:paraId="188EE027" w14:textId="77777777" w:rsidR="00DF4C9A" w:rsidRDefault="00DF4C9A" w:rsidP="00A455F8">
      <w:pPr>
        <w:pStyle w:val="NoSpacing"/>
      </w:pPr>
    </w:p>
    <w:p w14:paraId="04670CDA" w14:textId="66779BC1" w:rsidR="00D471FA" w:rsidRDefault="00D471FA" w:rsidP="00A455F8">
      <w:pPr>
        <w:pStyle w:val="NoSpacing"/>
      </w:pPr>
      <w:r>
        <w:t>14 – Create route table to force outbound internal traffic through FGT</w:t>
      </w:r>
      <w:r w:rsidR="004269DA">
        <w:t xml:space="preserve"> by navigating to the VPC console and clicking on “Route tables”:</w:t>
      </w:r>
    </w:p>
    <w:p w14:paraId="4D238400" w14:textId="77777777" w:rsidR="00D471FA" w:rsidRDefault="00D471FA" w:rsidP="00A455F8">
      <w:pPr>
        <w:pStyle w:val="NoSpacing"/>
      </w:pPr>
    </w:p>
    <w:p w14:paraId="1B3C701A" w14:textId="4462DD2E" w:rsidR="00D471FA" w:rsidRDefault="00F2745A" w:rsidP="00A455F8">
      <w:pPr>
        <w:pStyle w:val="NoSpacing"/>
      </w:pPr>
      <w:r>
        <w:t>*** First note the IP of the internal FGT interface ***</w:t>
      </w:r>
    </w:p>
    <w:p w14:paraId="71C05897" w14:textId="77777777" w:rsidR="00F2745A" w:rsidRDefault="00F2745A" w:rsidP="00A455F8">
      <w:pPr>
        <w:pStyle w:val="NoSpacing"/>
      </w:pPr>
    </w:p>
    <w:p w14:paraId="5E662D57" w14:textId="541880DE" w:rsidR="00B6113A" w:rsidRDefault="00B6113A" w:rsidP="00B6113A">
      <w:pPr>
        <w:pStyle w:val="NoSpacing"/>
        <w:numPr>
          <w:ilvl w:val="0"/>
          <w:numId w:val="13"/>
        </w:numPr>
      </w:pPr>
      <w:r>
        <w:t xml:space="preserve">Click on </w:t>
      </w:r>
      <w:r w:rsidRPr="00D44465">
        <w:rPr>
          <w:b/>
          <w:bCs/>
        </w:rPr>
        <w:t>Create route table</w:t>
      </w:r>
    </w:p>
    <w:p w14:paraId="531EEDF7" w14:textId="69FE695C" w:rsidR="00B6113A" w:rsidRDefault="00B6113A" w:rsidP="00B6113A">
      <w:pPr>
        <w:pStyle w:val="NoSpacing"/>
        <w:numPr>
          <w:ilvl w:val="0"/>
          <w:numId w:val="13"/>
        </w:numPr>
      </w:pPr>
      <w:r>
        <w:t xml:space="preserve">Name: </w:t>
      </w:r>
      <w:r w:rsidRPr="002A6136">
        <w:rPr>
          <w:b/>
          <w:bCs/>
        </w:rPr>
        <w:t>SingleVMinternalRT</w:t>
      </w:r>
    </w:p>
    <w:p w14:paraId="1FD4B565" w14:textId="28ADF5C3" w:rsidR="002A6136" w:rsidRDefault="002A6136" w:rsidP="00B6113A">
      <w:pPr>
        <w:pStyle w:val="NoSpacing"/>
        <w:numPr>
          <w:ilvl w:val="0"/>
          <w:numId w:val="13"/>
        </w:numPr>
      </w:pPr>
      <w:r>
        <w:t xml:space="preserve">VPC: </w:t>
      </w:r>
      <w:r w:rsidRPr="002A6136">
        <w:rPr>
          <w:b/>
          <w:bCs/>
        </w:rPr>
        <w:t>SingleVMvpc</w:t>
      </w:r>
    </w:p>
    <w:p w14:paraId="5C228A7A" w14:textId="71A38C7C" w:rsidR="002A6136" w:rsidRDefault="002A6136" w:rsidP="00B6113A">
      <w:pPr>
        <w:pStyle w:val="NoSpacing"/>
        <w:numPr>
          <w:ilvl w:val="0"/>
          <w:numId w:val="13"/>
        </w:numPr>
      </w:pPr>
      <w:r>
        <w:t xml:space="preserve">Click on </w:t>
      </w:r>
      <w:r w:rsidRPr="00D44465">
        <w:rPr>
          <w:b/>
          <w:bCs/>
        </w:rPr>
        <w:t>Create route table</w:t>
      </w:r>
    </w:p>
    <w:p w14:paraId="6EFC8CCE" w14:textId="77777777" w:rsidR="00B6113A" w:rsidRDefault="00B6113A" w:rsidP="00A455F8">
      <w:pPr>
        <w:pStyle w:val="NoSpacing"/>
      </w:pPr>
    </w:p>
    <w:p w14:paraId="377F61D1" w14:textId="30ADFE02" w:rsidR="00F2745A" w:rsidRDefault="00F65060" w:rsidP="00A455F8">
      <w:pPr>
        <w:pStyle w:val="NoSpacing"/>
      </w:pPr>
      <w:r>
        <w:rPr>
          <w:noProof/>
        </w:rPr>
        <w:drawing>
          <wp:inline distT="0" distB="0" distL="0" distR="0" wp14:anchorId="1DF67230" wp14:editId="63BF6D18">
            <wp:extent cx="5943600" cy="3158490"/>
            <wp:effectExtent l="0" t="0" r="0" b="3810"/>
            <wp:docPr id="1879420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420019" name=""/>
                    <pic:cNvPicPr/>
                  </pic:nvPicPr>
                  <pic:blipFill>
                    <a:blip r:embed="rId45"/>
                    <a:stretch>
                      <a:fillRect/>
                    </a:stretch>
                  </pic:blipFill>
                  <pic:spPr>
                    <a:xfrm>
                      <a:off x="0" y="0"/>
                      <a:ext cx="5943600" cy="3158490"/>
                    </a:xfrm>
                    <a:prstGeom prst="rect">
                      <a:avLst/>
                    </a:prstGeom>
                  </pic:spPr>
                </pic:pic>
              </a:graphicData>
            </a:graphic>
          </wp:inline>
        </w:drawing>
      </w:r>
    </w:p>
    <w:p w14:paraId="23C81399" w14:textId="77777777" w:rsidR="00AD23FB" w:rsidRDefault="00AD23FB" w:rsidP="00A455F8">
      <w:pPr>
        <w:pStyle w:val="NoSpacing"/>
      </w:pPr>
    </w:p>
    <w:p w14:paraId="22A6F2A5" w14:textId="77777777" w:rsidR="00FA5D36" w:rsidRDefault="00FA5D36" w:rsidP="00A455F8">
      <w:pPr>
        <w:pStyle w:val="NoSpacing"/>
      </w:pPr>
    </w:p>
    <w:p w14:paraId="26B2D9E1" w14:textId="7A0EBE71" w:rsidR="00EB79D4" w:rsidRDefault="00EB79D4" w:rsidP="00EB79D4">
      <w:pPr>
        <w:pStyle w:val="NoSpacing"/>
        <w:numPr>
          <w:ilvl w:val="0"/>
          <w:numId w:val="14"/>
        </w:numPr>
      </w:pPr>
      <w:r>
        <w:t xml:space="preserve">Associate the new route table </w:t>
      </w:r>
      <w:proofErr w:type="gramStart"/>
      <w:r>
        <w:t>to</w:t>
      </w:r>
      <w:proofErr w:type="gramEnd"/>
      <w:r>
        <w:t xml:space="preserve"> the </w:t>
      </w:r>
      <w:r w:rsidR="006F3335">
        <w:t>private/internal subnet:</w:t>
      </w:r>
    </w:p>
    <w:p w14:paraId="5F1BBE03" w14:textId="0224B77A" w:rsidR="006F3335" w:rsidRPr="00D44465" w:rsidRDefault="006F3335" w:rsidP="006F3335">
      <w:pPr>
        <w:pStyle w:val="NoSpacing"/>
        <w:numPr>
          <w:ilvl w:val="1"/>
          <w:numId w:val="14"/>
        </w:numPr>
        <w:rPr>
          <w:b/>
          <w:bCs/>
        </w:rPr>
      </w:pPr>
      <w:r w:rsidRPr="00D44465">
        <w:rPr>
          <w:b/>
          <w:bCs/>
        </w:rPr>
        <w:t>Subnet associations -&gt; Edit subnet association</w:t>
      </w:r>
    </w:p>
    <w:p w14:paraId="0E4D3FBF" w14:textId="3B2ECB5C" w:rsidR="00FA5D36" w:rsidRDefault="00FA5D36" w:rsidP="006F3335">
      <w:pPr>
        <w:pStyle w:val="NoSpacing"/>
        <w:numPr>
          <w:ilvl w:val="1"/>
          <w:numId w:val="14"/>
        </w:numPr>
      </w:pPr>
      <w:r>
        <w:t xml:space="preserve">Select </w:t>
      </w:r>
      <w:r w:rsidR="0057740D" w:rsidRPr="0057740D">
        <w:rPr>
          <w:b/>
          <w:bCs/>
        </w:rPr>
        <w:t>singleVMprivate</w:t>
      </w:r>
    </w:p>
    <w:p w14:paraId="5D483BE7" w14:textId="620AA844" w:rsidR="0057740D" w:rsidRDefault="0057740D" w:rsidP="006F3335">
      <w:pPr>
        <w:pStyle w:val="NoSpacing"/>
        <w:numPr>
          <w:ilvl w:val="1"/>
          <w:numId w:val="14"/>
        </w:numPr>
      </w:pPr>
      <w:r>
        <w:t xml:space="preserve">Select </w:t>
      </w:r>
      <w:r w:rsidRPr="00D44465">
        <w:rPr>
          <w:b/>
          <w:bCs/>
        </w:rPr>
        <w:t>Save associations</w:t>
      </w:r>
    </w:p>
    <w:p w14:paraId="2EE7AED7" w14:textId="77777777" w:rsidR="006F3335" w:rsidRDefault="006F3335" w:rsidP="006F3335">
      <w:pPr>
        <w:pStyle w:val="NoSpacing"/>
      </w:pPr>
    </w:p>
    <w:p w14:paraId="3E20E0CF" w14:textId="2DE2B325" w:rsidR="00AD23FB" w:rsidRDefault="00AD23FB" w:rsidP="00A455F8">
      <w:pPr>
        <w:pStyle w:val="NoSpacing"/>
      </w:pPr>
      <w:r>
        <w:rPr>
          <w:noProof/>
        </w:rPr>
        <w:drawing>
          <wp:inline distT="0" distB="0" distL="0" distR="0" wp14:anchorId="6CFF622A" wp14:editId="72E06C69">
            <wp:extent cx="4225636" cy="2894741"/>
            <wp:effectExtent l="0" t="0" r="3810" b="1270"/>
            <wp:docPr id="846156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156451" name=""/>
                    <pic:cNvPicPr/>
                  </pic:nvPicPr>
                  <pic:blipFill>
                    <a:blip r:embed="rId46"/>
                    <a:stretch>
                      <a:fillRect/>
                    </a:stretch>
                  </pic:blipFill>
                  <pic:spPr>
                    <a:xfrm>
                      <a:off x="0" y="0"/>
                      <a:ext cx="4243867" cy="2907230"/>
                    </a:xfrm>
                    <a:prstGeom prst="rect">
                      <a:avLst/>
                    </a:prstGeom>
                  </pic:spPr>
                </pic:pic>
              </a:graphicData>
            </a:graphic>
          </wp:inline>
        </w:drawing>
      </w:r>
    </w:p>
    <w:p w14:paraId="0F4A0337" w14:textId="77777777" w:rsidR="005F343A" w:rsidRDefault="005F343A" w:rsidP="00A455F8">
      <w:pPr>
        <w:pStyle w:val="NoSpacing"/>
      </w:pPr>
    </w:p>
    <w:p w14:paraId="46C33130" w14:textId="4EC077D1" w:rsidR="004E13C5" w:rsidRDefault="005F343A" w:rsidP="00A455F8">
      <w:pPr>
        <w:pStyle w:val="NoSpacing"/>
      </w:pPr>
      <w:r>
        <w:rPr>
          <w:noProof/>
        </w:rPr>
        <w:lastRenderedPageBreak/>
        <w:drawing>
          <wp:inline distT="0" distB="0" distL="0" distR="0" wp14:anchorId="694E89B3" wp14:editId="71FE98E9">
            <wp:extent cx="5943600" cy="2542540"/>
            <wp:effectExtent l="0" t="0" r="0" b="0"/>
            <wp:docPr id="39878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78963" name=""/>
                    <pic:cNvPicPr/>
                  </pic:nvPicPr>
                  <pic:blipFill>
                    <a:blip r:embed="rId47"/>
                    <a:stretch>
                      <a:fillRect/>
                    </a:stretch>
                  </pic:blipFill>
                  <pic:spPr>
                    <a:xfrm>
                      <a:off x="0" y="0"/>
                      <a:ext cx="5943600" cy="2542540"/>
                    </a:xfrm>
                    <a:prstGeom prst="rect">
                      <a:avLst/>
                    </a:prstGeom>
                  </pic:spPr>
                </pic:pic>
              </a:graphicData>
            </a:graphic>
          </wp:inline>
        </w:drawing>
      </w:r>
    </w:p>
    <w:p w14:paraId="3DE6A681" w14:textId="77777777" w:rsidR="00B12D04" w:rsidRDefault="00B12D04" w:rsidP="00A455F8">
      <w:pPr>
        <w:pStyle w:val="NoSpacing"/>
      </w:pPr>
    </w:p>
    <w:p w14:paraId="250286DF" w14:textId="48C16258" w:rsidR="004E13C5" w:rsidRDefault="004E13C5" w:rsidP="00A455F8">
      <w:pPr>
        <w:pStyle w:val="NoSpacing"/>
      </w:pPr>
      <w:r>
        <w:t xml:space="preserve">Edit the routes within the route table to force all </w:t>
      </w:r>
      <w:r w:rsidR="00C05165">
        <w:t>internet outbound traffic through the FGT private ENI to enable traffic processing by FortiGate:</w:t>
      </w:r>
    </w:p>
    <w:p w14:paraId="280A4E07" w14:textId="7A43C250" w:rsidR="00C05165" w:rsidRPr="00D44465" w:rsidRDefault="00C05165" w:rsidP="00C05165">
      <w:pPr>
        <w:pStyle w:val="NoSpacing"/>
        <w:numPr>
          <w:ilvl w:val="0"/>
          <w:numId w:val="14"/>
        </w:numPr>
        <w:rPr>
          <w:b/>
          <w:bCs/>
        </w:rPr>
      </w:pPr>
      <w:r w:rsidRPr="00D44465">
        <w:rPr>
          <w:b/>
          <w:bCs/>
        </w:rPr>
        <w:t>Routes -&gt; Edit routes</w:t>
      </w:r>
    </w:p>
    <w:p w14:paraId="699C9AAD" w14:textId="104ADA30" w:rsidR="00C05165" w:rsidRDefault="00932ADD" w:rsidP="00C05165">
      <w:pPr>
        <w:pStyle w:val="NoSpacing"/>
        <w:numPr>
          <w:ilvl w:val="0"/>
          <w:numId w:val="14"/>
        </w:numPr>
      </w:pPr>
      <w:r>
        <w:t xml:space="preserve">Click on </w:t>
      </w:r>
      <w:r w:rsidRPr="00D44465">
        <w:rPr>
          <w:b/>
          <w:bCs/>
        </w:rPr>
        <w:t>Add route</w:t>
      </w:r>
    </w:p>
    <w:p w14:paraId="1A2E48E2" w14:textId="14BCC43C" w:rsidR="00932ADD" w:rsidRDefault="00932ADD" w:rsidP="00C05165">
      <w:pPr>
        <w:pStyle w:val="NoSpacing"/>
        <w:numPr>
          <w:ilvl w:val="0"/>
          <w:numId w:val="14"/>
        </w:numPr>
      </w:pPr>
      <w:r>
        <w:t xml:space="preserve">Destination: </w:t>
      </w:r>
      <w:r w:rsidR="00E60089" w:rsidRPr="00E40FB4">
        <w:rPr>
          <w:b/>
          <w:bCs/>
        </w:rPr>
        <w:t>0.0.0.0/0</w:t>
      </w:r>
    </w:p>
    <w:p w14:paraId="0AEC22D2" w14:textId="560FFA7C" w:rsidR="00E60089" w:rsidRDefault="00E60089" w:rsidP="00C05165">
      <w:pPr>
        <w:pStyle w:val="NoSpacing"/>
        <w:numPr>
          <w:ilvl w:val="0"/>
          <w:numId w:val="14"/>
        </w:numPr>
      </w:pPr>
      <w:r>
        <w:t xml:space="preserve">Target: </w:t>
      </w:r>
      <w:r w:rsidRPr="00E40FB4">
        <w:rPr>
          <w:b/>
          <w:bCs/>
        </w:rPr>
        <w:t>Network Interface</w:t>
      </w:r>
      <w:r>
        <w:t xml:space="preserve"> then </w:t>
      </w:r>
      <w:r w:rsidR="00E40FB4">
        <w:t xml:space="preserve">select the </w:t>
      </w:r>
      <w:r w:rsidR="00E40FB4" w:rsidRPr="00E40FB4">
        <w:rPr>
          <w:b/>
          <w:bCs/>
        </w:rPr>
        <w:t>private ENI</w:t>
      </w:r>
    </w:p>
    <w:p w14:paraId="081E8732" w14:textId="77777777" w:rsidR="00E40FB4" w:rsidRDefault="00E40FB4" w:rsidP="00E40FB4">
      <w:pPr>
        <w:pStyle w:val="NoSpacing"/>
        <w:ind w:left="720"/>
      </w:pPr>
    </w:p>
    <w:p w14:paraId="0D95401B" w14:textId="7285CDCB" w:rsidR="002F3919" w:rsidRDefault="00FC2EC2" w:rsidP="00A455F8">
      <w:pPr>
        <w:pStyle w:val="NoSpacing"/>
      </w:pPr>
      <w:r>
        <w:rPr>
          <w:noProof/>
        </w:rPr>
        <w:drawing>
          <wp:inline distT="0" distB="0" distL="0" distR="0" wp14:anchorId="1234DAFC" wp14:editId="108CEF24">
            <wp:extent cx="5943600" cy="2983865"/>
            <wp:effectExtent l="0" t="0" r="0" b="6985"/>
            <wp:docPr id="136570452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704524" name="Picture 1" descr="A screenshot of a computer&#10;&#10;AI-generated content may be incorrect."/>
                    <pic:cNvPicPr/>
                  </pic:nvPicPr>
                  <pic:blipFill>
                    <a:blip r:embed="rId48"/>
                    <a:stretch>
                      <a:fillRect/>
                    </a:stretch>
                  </pic:blipFill>
                  <pic:spPr>
                    <a:xfrm>
                      <a:off x="0" y="0"/>
                      <a:ext cx="5943600" cy="2983865"/>
                    </a:xfrm>
                    <a:prstGeom prst="rect">
                      <a:avLst/>
                    </a:prstGeom>
                  </pic:spPr>
                </pic:pic>
              </a:graphicData>
            </a:graphic>
          </wp:inline>
        </w:drawing>
      </w:r>
    </w:p>
    <w:p w14:paraId="13791416" w14:textId="77777777" w:rsidR="000E1D1E" w:rsidRDefault="000E1D1E" w:rsidP="00A455F8">
      <w:pPr>
        <w:pStyle w:val="NoSpacing"/>
      </w:pPr>
    </w:p>
    <w:p w14:paraId="6D65D8AE" w14:textId="629ADB95" w:rsidR="000E1D1E" w:rsidRDefault="000E1D1E" w:rsidP="00A455F8">
      <w:pPr>
        <w:pStyle w:val="NoSpacing"/>
      </w:pPr>
      <w:r>
        <w:rPr>
          <w:noProof/>
        </w:rPr>
        <w:drawing>
          <wp:inline distT="0" distB="0" distL="0" distR="0" wp14:anchorId="69E6BCD1" wp14:editId="328280C9">
            <wp:extent cx="5943600" cy="2223770"/>
            <wp:effectExtent l="0" t="0" r="0" b="5080"/>
            <wp:docPr id="1023627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627186" name=""/>
                    <pic:cNvPicPr/>
                  </pic:nvPicPr>
                  <pic:blipFill>
                    <a:blip r:embed="rId49"/>
                    <a:stretch>
                      <a:fillRect/>
                    </a:stretch>
                  </pic:blipFill>
                  <pic:spPr>
                    <a:xfrm>
                      <a:off x="0" y="0"/>
                      <a:ext cx="5943600" cy="2223770"/>
                    </a:xfrm>
                    <a:prstGeom prst="rect">
                      <a:avLst/>
                    </a:prstGeom>
                  </pic:spPr>
                </pic:pic>
              </a:graphicData>
            </a:graphic>
          </wp:inline>
        </w:drawing>
      </w:r>
    </w:p>
    <w:p w14:paraId="69499CAC" w14:textId="77777777" w:rsidR="00EB7E7E" w:rsidRDefault="00EB7E7E" w:rsidP="00A455F8">
      <w:pPr>
        <w:pStyle w:val="NoSpacing"/>
      </w:pPr>
    </w:p>
    <w:p w14:paraId="20C6998B" w14:textId="382F4C40" w:rsidR="00EB7E7E" w:rsidRDefault="0049191A" w:rsidP="00A455F8">
      <w:pPr>
        <w:pStyle w:val="NoSpacing"/>
      </w:pPr>
      <w:r>
        <w:rPr>
          <w:noProof/>
        </w:rPr>
        <w:lastRenderedPageBreak/>
        <w:drawing>
          <wp:inline distT="0" distB="0" distL="0" distR="0" wp14:anchorId="098D02AD" wp14:editId="405BA675">
            <wp:extent cx="5943600" cy="3236595"/>
            <wp:effectExtent l="0" t="0" r="0" b="1905"/>
            <wp:docPr id="40961880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618800" name="Picture 1" descr="A screenshot of a computer&#10;&#10;AI-generated content may be incorrect."/>
                    <pic:cNvPicPr/>
                  </pic:nvPicPr>
                  <pic:blipFill>
                    <a:blip r:embed="rId50"/>
                    <a:stretch>
                      <a:fillRect/>
                    </a:stretch>
                  </pic:blipFill>
                  <pic:spPr>
                    <a:xfrm>
                      <a:off x="0" y="0"/>
                      <a:ext cx="5943600" cy="3236595"/>
                    </a:xfrm>
                    <a:prstGeom prst="rect">
                      <a:avLst/>
                    </a:prstGeom>
                  </pic:spPr>
                </pic:pic>
              </a:graphicData>
            </a:graphic>
          </wp:inline>
        </w:drawing>
      </w:r>
    </w:p>
    <w:p w14:paraId="4CED1B36" w14:textId="77777777" w:rsidR="00936380" w:rsidRDefault="00936380" w:rsidP="00A455F8">
      <w:pPr>
        <w:pStyle w:val="NoSpacing"/>
      </w:pPr>
    </w:p>
    <w:p w14:paraId="46EE5596" w14:textId="77777777" w:rsidR="00936380" w:rsidRDefault="00936380" w:rsidP="00A455F8">
      <w:pPr>
        <w:pStyle w:val="NoSpacing"/>
      </w:pPr>
    </w:p>
    <w:p w14:paraId="43AB0DAF" w14:textId="045928EC" w:rsidR="00936380" w:rsidRDefault="00936380" w:rsidP="00A455F8">
      <w:pPr>
        <w:pStyle w:val="NoSpacing"/>
      </w:pPr>
      <w:r>
        <w:t xml:space="preserve">15 </w:t>
      </w:r>
      <w:r w:rsidR="00FA0887">
        <w:t>–</w:t>
      </w:r>
      <w:r>
        <w:t xml:space="preserve"> </w:t>
      </w:r>
      <w:r w:rsidR="00FA0887">
        <w:t>Follow steps from 14 and c</w:t>
      </w:r>
      <w:r>
        <w:t>reate route table to force outbound internet traffic through IGW</w:t>
      </w:r>
    </w:p>
    <w:p w14:paraId="2DB9ABE4" w14:textId="549FD8E3" w:rsidR="00B536BC" w:rsidRDefault="00DE3849" w:rsidP="00B536BC">
      <w:pPr>
        <w:pStyle w:val="NoSpacing"/>
        <w:numPr>
          <w:ilvl w:val="0"/>
          <w:numId w:val="15"/>
        </w:numPr>
      </w:pPr>
      <w:r>
        <w:t>Navigate to the “Route tables” page through the VPC console</w:t>
      </w:r>
    </w:p>
    <w:p w14:paraId="0FF6F2E0" w14:textId="4F0F6C48" w:rsidR="00DE3849" w:rsidRDefault="00DE3849" w:rsidP="00B536BC">
      <w:pPr>
        <w:pStyle w:val="NoSpacing"/>
        <w:numPr>
          <w:ilvl w:val="0"/>
          <w:numId w:val="15"/>
        </w:numPr>
      </w:pPr>
      <w:r>
        <w:t xml:space="preserve">Rename the </w:t>
      </w:r>
      <w:r w:rsidR="00C73406">
        <w:t xml:space="preserve">public route table to </w:t>
      </w:r>
      <w:r w:rsidR="00A354FC" w:rsidRPr="000D03DC">
        <w:rPr>
          <w:b/>
          <w:bCs/>
        </w:rPr>
        <w:t>SingleVM</w:t>
      </w:r>
      <w:r w:rsidR="00F00FBC">
        <w:rPr>
          <w:b/>
          <w:bCs/>
        </w:rPr>
        <w:t>External</w:t>
      </w:r>
      <w:r w:rsidR="00A354FC" w:rsidRPr="000D03DC">
        <w:rPr>
          <w:b/>
          <w:bCs/>
        </w:rPr>
        <w:t>RT</w:t>
      </w:r>
    </w:p>
    <w:p w14:paraId="6A76AD8F" w14:textId="4D863A6E" w:rsidR="00A354FC" w:rsidRDefault="00A354FC" w:rsidP="00B536BC">
      <w:pPr>
        <w:pStyle w:val="NoSpacing"/>
        <w:numPr>
          <w:ilvl w:val="0"/>
          <w:numId w:val="15"/>
        </w:numPr>
      </w:pPr>
      <w:r>
        <w:t>Click on its Route table ID</w:t>
      </w:r>
    </w:p>
    <w:p w14:paraId="0F1998F4" w14:textId="5ECEC256" w:rsidR="00A354FC" w:rsidRPr="00D44465" w:rsidRDefault="00177DAC" w:rsidP="00B536BC">
      <w:pPr>
        <w:pStyle w:val="NoSpacing"/>
        <w:numPr>
          <w:ilvl w:val="0"/>
          <w:numId w:val="15"/>
        </w:numPr>
        <w:rPr>
          <w:b/>
          <w:bCs/>
        </w:rPr>
      </w:pPr>
      <w:r w:rsidRPr="00D44465">
        <w:rPr>
          <w:b/>
          <w:bCs/>
        </w:rPr>
        <w:t>Subnet associations -&gt; Edit subnet associations</w:t>
      </w:r>
    </w:p>
    <w:p w14:paraId="1D606041" w14:textId="5047C06D" w:rsidR="00177DAC" w:rsidRDefault="000D03DC" w:rsidP="00B536BC">
      <w:pPr>
        <w:pStyle w:val="NoSpacing"/>
        <w:numPr>
          <w:ilvl w:val="0"/>
          <w:numId w:val="15"/>
        </w:numPr>
      </w:pPr>
      <w:r>
        <w:t xml:space="preserve">Select </w:t>
      </w:r>
      <w:r w:rsidRPr="000D03DC">
        <w:rPr>
          <w:b/>
          <w:bCs/>
        </w:rPr>
        <w:t>singleVMpublic</w:t>
      </w:r>
    </w:p>
    <w:p w14:paraId="0E8A620A" w14:textId="7002948C" w:rsidR="000D03DC" w:rsidRDefault="000D03DC" w:rsidP="00B536BC">
      <w:pPr>
        <w:pStyle w:val="NoSpacing"/>
        <w:numPr>
          <w:ilvl w:val="0"/>
          <w:numId w:val="15"/>
        </w:numPr>
      </w:pPr>
      <w:r>
        <w:t xml:space="preserve">Click on </w:t>
      </w:r>
      <w:r w:rsidRPr="00D44465">
        <w:rPr>
          <w:b/>
          <w:bCs/>
        </w:rPr>
        <w:t>Save Associations</w:t>
      </w:r>
    </w:p>
    <w:p w14:paraId="4CCD16F0" w14:textId="77777777" w:rsidR="00936380" w:rsidRDefault="00936380" w:rsidP="00A455F8">
      <w:pPr>
        <w:pStyle w:val="NoSpacing"/>
      </w:pPr>
    </w:p>
    <w:p w14:paraId="59C6A037" w14:textId="01D169C2" w:rsidR="00936380" w:rsidRDefault="00527490" w:rsidP="00A455F8">
      <w:pPr>
        <w:pStyle w:val="NoSpacing"/>
      </w:pPr>
      <w:r>
        <w:rPr>
          <w:noProof/>
        </w:rPr>
        <w:drawing>
          <wp:inline distT="0" distB="0" distL="0" distR="0" wp14:anchorId="59D2DD2A" wp14:editId="7B06C05B">
            <wp:extent cx="5943600" cy="3034030"/>
            <wp:effectExtent l="0" t="0" r="0" b="0"/>
            <wp:docPr id="1824767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767548" name=""/>
                    <pic:cNvPicPr/>
                  </pic:nvPicPr>
                  <pic:blipFill>
                    <a:blip r:embed="rId51"/>
                    <a:stretch>
                      <a:fillRect/>
                    </a:stretch>
                  </pic:blipFill>
                  <pic:spPr>
                    <a:xfrm>
                      <a:off x="0" y="0"/>
                      <a:ext cx="5943600" cy="3034030"/>
                    </a:xfrm>
                    <a:prstGeom prst="rect">
                      <a:avLst/>
                    </a:prstGeom>
                  </pic:spPr>
                </pic:pic>
              </a:graphicData>
            </a:graphic>
          </wp:inline>
        </w:drawing>
      </w:r>
    </w:p>
    <w:p w14:paraId="3C1CB1D9" w14:textId="77777777" w:rsidR="00527490" w:rsidRDefault="00527490" w:rsidP="00A455F8">
      <w:pPr>
        <w:pStyle w:val="NoSpacing"/>
      </w:pPr>
    </w:p>
    <w:p w14:paraId="26E955BC" w14:textId="59C67D31" w:rsidR="00527490" w:rsidRDefault="007245CC" w:rsidP="00A455F8">
      <w:pPr>
        <w:pStyle w:val="NoSpacing"/>
      </w:pPr>
      <w:r>
        <w:rPr>
          <w:noProof/>
        </w:rPr>
        <w:lastRenderedPageBreak/>
        <w:drawing>
          <wp:inline distT="0" distB="0" distL="0" distR="0" wp14:anchorId="2EBDB53E" wp14:editId="7EF6D917">
            <wp:extent cx="5943600" cy="2553335"/>
            <wp:effectExtent l="0" t="0" r="0" b="0"/>
            <wp:docPr id="159643329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433295" name="Picture 1" descr="A screenshot of a computer&#10;&#10;AI-generated content may be incorrect."/>
                    <pic:cNvPicPr/>
                  </pic:nvPicPr>
                  <pic:blipFill>
                    <a:blip r:embed="rId52"/>
                    <a:stretch>
                      <a:fillRect/>
                    </a:stretch>
                  </pic:blipFill>
                  <pic:spPr>
                    <a:xfrm>
                      <a:off x="0" y="0"/>
                      <a:ext cx="5943600" cy="2553335"/>
                    </a:xfrm>
                    <a:prstGeom prst="rect">
                      <a:avLst/>
                    </a:prstGeom>
                  </pic:spPr>
                </pic:pic>
              </a:graphicData>
            </a:graphic>
          </wp:inline>
        </w:drawing>
      </w:r>
    </w:p>
    <w:p w14:paraId="3872DBD4" w14:textId="77777777" w:rsidR="000B2246" w:rsidRDefault="000B2246" w:rsidP="00A455F8">
      <w:pPr>
        <w:pStyle w:val="NoSpacing"/>
      </w:pPr>
    </w:p>
    <w:p w14:paraId="16A682C5" w14:textId="55674F05" w:rsidR="00F00FBC" w:rsidRDefault="00F00FBC" w:rsidP="00A455F8">
      <w:pPr>
        <w:pStyle w:val="NoSpacing"/>
      </w:pPr>
      <w:r>
        <w:t>Edit the routes of the SingleVM</w:t>
      </w:r>
      <w:r w:rsidR="00F73ED8">
        <w:t>ExternalRT to force outbound traffic through the IGW:</w:t>
      </w:r>
    </w:p>
    <w:p w14:paraId="38DAB397" w14:textId="295CC374" w:rsidR="00F73ED8" w:rsidRPr="00D44465" w:rsidRDefault="00F73ED8" w:rsidP="00F73ED8">
      <w:pPr>
        <w:pStyle w:val="NoSpacing"/>
        <w:numPr>
          <w:ilvl w:val="0"/>
          <w:numId w:val="16"/>
        </w:numPr>
        <w:rPr>
          <w:b/>
          <w:bCs/>
        </w:rPr>
      </w:pPr>
      <w:r w:rsidRPr="00D44465">
        <w:rPr>
          <w:b/>
          <w:bCs/>
        </w:rPr>
        <w:t>Routes -&gt; Edit routes</w:t>
      </w:r>
    </w:p>
    <w:p w14:paraId="64B6391D" w14:textId="7EB5E9BF" w:rsidR="00F73ED8" w:rsidRDefault="00176F5A" w:rsidP="00F73ED8">
      <w:pPr>
        <w:pStyle w:val="NoSpacing"/>
        <w:numPr>
          <w:ilvl w:val="0"/>
          <w:numId w:val="16"/>
        </w:numPr>
      </w:pPr>
      <w:r>
        <w:t xml:space="preserve">Click on </w:t>
      </w:r>
      <w:r w:rsidRPr="00D44465">
        <w:rPr>
          <w:b/>
          <w:bCs/>
        </w:rPr>
        <w:t>Add route</w:t>
      </w:r>
    </w:p>
    <w:p w14:paraId="447F0B97" w14:textId="56E58D23" w:rsidR="00176F5A" w:rsidRDefault="000E432D" w:rsidP="00F73ED8">
      <w:pPr>
        <w:pStyle w:val="NoSpacing"/>
        <w:numPr>
          <w:ilvl w:val="0"/>
          <w:numId w:val="16"/>
        </w:numPr>
      </w:pPr>
      <w:r>
        <w:t xml:space="preserve">Destination: </w:t>
      </w:r>
      <w:r w:rsidRPr="00A56455">
        <w:rPr>
          <w:b/>
          <w:bCs/>
        </w:rPr>
        <w:t>0.0.0.0/0</w:t>
      </w:r>
    </w:p>
    <w:p w14:paraId="0A7EF963" w14:textId="406684C1" w:rsidR="000E432D" w:rsidRDefault="000E432D" w:rsidP="00F73ED8">
      <w:pPr>
        <w:pStyle w:val="NoSpacing"/>
        <w:numPr>
          <w:ilvl w:val="0"/>
          <w:numId w:val="16"/>
        </w:numPr>
      </w:pPr>
      <w:r>
        <w:t xml:space="preserve">Target: </w:t>
      </w:r>
      <w:r w:rsidRPr="00D44465">
        <w:rPr>
          <w:b/>
          <w:bCs/>
        </w:rPr>
        <w:t>Internet Gateway</w:t>
      </w:r>
      <w:r>
        <w:t xml:space="preserve"> </w:t>
      </w:r>
      <w:r w:rsidR="00A56455">
        <w:t xml:space="preserve">then </w:t>
      </w:r>
      <w:r w:rsidR="00A56455" w:rsidRPr="00A56455">
        <w:rPr>
          <w:b/>
          <w:bCs/>
        </w:rPr>
        <w:t>IGW-singleVM</w:t>
      </w:r>
    </w:p>
    <w:p w14:paraId="6842DAAC" w14:textId="176672CA" w:rsidR="00A56455" w:rsidRDefault="00A56455" w:rsidP="00F73ED8">
      <w:pPr>
        <w:pStyle w:val="NoSpacing"/>
        <w:numPr>
          <w:ilvl w:val="0"/>
          <w:numId w:val="16"/>
        </w:numPr>
      </w:pPr>
      <w:r>
        <w:t xml:space="preserve">Click </w:t>
      </w:r>
      <w:r w:rsidRPr="00D44465">
        <w:rPr>
          <w:b/>
          <w:bCs/>
        </w:rPr>
        <w:t>Save changes</w:t>
      </w:r>
    </w:p>
    <w:p w14:paraId="769EEFFA" w14:textId="77777777" w:rsidR="00F00FBC" w:rsidRDefault="00F00FBC" w:rsidP="00A455F8">
      <w:pPr>
        <w:pStyle w:val="NoSpacing"/>
      </w:pPr>
    </w:p>
    <w:p w14:paraId="1E4F09BD" w14:textId="6E4742CC" w:rsidR="000B2246" w:rsidRDefault="000B2246" w:rsidP="00A455F8">
      <w:pPr>
        <w:pStyle w:val="NoSpacing"/>
      </w:pPr>
      <w:r>
        <w:rPr>
          <w:noProof/>
        </w:rPr>
        <w:drawing>
          <wp:inline distT="0" distB="0" distL="0" distR="0" wp14:anchorId="3EDA705D" wp14:editId="424C4855">
            <wp:extent cx="5943600" cy="2988945"/>
            <wp:effectExtent l="0" t="0" r="0" b="1905"/>
            <wp:docPr id="16700126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012674" name="Picture 1" descr="A screenshot of a computer&#10;&#10;AI-generated content may be incorrect."/>
                    <pic:cNvPicPr/>
                  </pic:nvPicPr>
                  <pic:blipFill>
                    <a:blip r:embed="rId53"/>
                    <a:stretch>
                      <a:fillRect/>
                    </a:stretch>
                  </pic:blipFill>
                  <pic:spPr>
                    <a:xfrm>
                      <a:off x="0" y="0"/>
                      <a:ext cx="5943600" cy="2988945"/>
                    </a:xfrm>
                    <a:prstGeom prst="rect">
                      <a:avLst/>
                    </a:prstGeom>
                  </pic:spPr>
                </pic:pic>
              </a:graphicData>
            </a:graphic>
          </wp:inline>
        </w:drawing>
      </w:r>
    </w:p>
    <w:p w14:paraId="2709833F" w14:textId="77777777" w:rsidR="007D5C4D" w:rsidRDefault="007D5C4D" w:rsidP="00A455F8">
      <w:pPr>
        <w:pStyle w:val="NoSpacing"/>
      </w:pPr>
    </w:p>
    <w:p w14:paraId="27C60CC4" w14:textId="137C7C4D" w:rsidR="007D5C4D" w:rsidRDefault="007D5C4D" w:rsidP="00A455F8">
      <w:pPr>
        <w:pStyle w:val="NoSpacing"/>
      </w:pPr>
      <w:r>
        <w:rPr>
          <w:noProof/>
        </w:rPr>
        <w:drawing>
          <wp:inline distT="0" distB="0" distL="0" distR="0" wp14:anchorId="29B960AE" wp14:editId="5ADA2D35">
            <wp:extent cx="5943600" cy="2251075"/>
            <wp:effectExtent l="0" t="0" r="0" b="0"/>
            <wp:docPr id="2078170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170945" name=""/>
                    <pic:cNvPicPr/>
                  </pic:nvPicPr>
                  <pic:blipFill>
                    <a:blip r:embed="rId54"/>
                    <a:stretch>
                      <a:fillRect/>
                    </a:stretch>
                  </pic:blipFill>
                  <pic:spPr>
                    <a:xfrm>
                      <a:off x="0" y="0"/>
                      <a:ext cx="5943600" cy="2251075"/>
                    </a:xfrm>
                    <a:prstGeom prst="rect">
                      <a:avLst/>
                    </a:prstGeom>
                  </pic:spPr>
                </pic:pic>
              </a:graphicData>
            </a:graphic>
          </wp:inline>
        </w:drawing>
      </w:r>
    </w:p>
    <w:p w14:paraId="1AEDA5DA" w14:textId="30171954" w:rsidR="00F803C8" w:rsidRDefault="00F803C8" w:rsidP="00A455F8">
      <w:pPr>
        <w:pStyle w:val="NoSpacing"/>
      </w:pPr>
      <w:r>
        <w:rPr>
          <w:noProof/>
        </w:rPr>
        <w:lastRenderedPageBreak/>
        <w:drawing>
          <wp:inline distT="0" distB="0" distL="0" distR="0" wp14:anchorId="01338A3B" wp14:editId="6D02DF55">
            <wp:extent cx="5943600" cy="3209290"/>
            <wp:effectExtent l="0" t="0" r="0" b="0"/>
            <wp:docPr id="166991114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911146" name="Picture 1" descr="A screenshot of a computer&#10;&#10;AI-generated content may be incorrect."/>
                    <pic:cNvPicPr/>
                  </pic:nvPicPr>
                  <pic:blipFill>
                    <a:blip r:embed="rId55"/>
                    <a:stretch>
                      <a:fillRect/>
                    </a:stretch>
                  </pic:blipFill>
                  <pic:spPr>
                    <a:xfrm>
                      <a:off x="0" y="0"/>
                      <a:ext cx="5943600" cy="3209290"/>
                    </a:xfrm>
                    <a:prstGeom prst="rect">
                      <a:avLst/>
                    </a:prstGeom>
                  </pic:spPr>
                </pic:pic>
              </a:graphicData>
            </a:graphic>
          </wp:inline>
        </w:drawing>
      </w:r>
    </w:p>
    <w:p w14:paraId="75B677D2" w14:textId="77777777" w:rsidR="00E81938" w:rsidRDefault="00E81938" w:rsidP="00A455F8">
      <w:pPr>
        <w:pStyle w:val="NoSpacing"/>
      </w:pPr>
    </w:p>
    <w:p w14:paraId="7F1EBB8D" w14:textId="77777777" w:rsidR="00E81938" w:rsidRDefault="00E81938" w:rsidP="00A455F8">
      <w:pPr>
        <w:pStyle w:val="NoSpacing"/>
      </w:pPr>
    </w:p>
    <w:p w14:paraId="0BC6F547" w14:textId="03C30F60" w:rsidR="00E81938" w:rsidRDefault="00E81938" w:rsidP="00A455F8">
      <w:pPr>
        <w:pStyle w:val="NoSpacing"/>
      </w:pPr>
      <w:r>
        <w:t>16 – Navigate to the EC2 console and access FGT</w:t>
      </w:r>
    </w:p>
    <w:p w14:paraId="1FB71BA5" w14:textId="77777777" w:rsidR="00E81938" w:rsidRDefault="00E81938" w:rsidP="00A455F8">
      <w:pPr>
        <w:pStyle w:val="NoSpacing"/>
      </w:pPr>
    </w:p>
    <w:p w14:paraId="4592ED1F" w14:textId="4B29E48A" w:rsidR="00E81938" w:rsidRDefault="002217D7" w:rsidP="00A455F8">
      <w:pPr>
        <w:pStyle w:val="NoSpacing"/>
      </w:pPr>
      <w:r>
        <w:rPr>
          <w:noProof/>
        </w:rPr>
        <w:drawing>
          <wp:inline distT="0" distB="0" distL="0" distR="0" wp14:anchorId="21316E8E" wp14:editId="14106806">
            <wp:extent cx="5943600" cy="1801495"/>
            <wp:effectExtent l="0" t="0" r="0" b="8255"/>
            <wp:docPr id="75359805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598054" name="Picture 1" descr="A screenshot of a computer&#10;&#10;AI-generated content may be incorrect."/>
                    <pic:cNvPicPr/>
                  </pic:nvPicPr>
                  <pic:blipFill>
                    <a:blip r:embed="rId56"/>
                    <a:stretch>
                      <a:fillRect/>
                    </a:stretch>
                  </pic:blipFill>
                  <pic:spPr>
                    <a:xfrm>
                      <a:off x="0" y="0"/>
                      <a:ext cx="5943600" cy="1801495"/>
                    </a:xfrm>
                    <a:prstGeom prst="rect">
                      <a:avLst/>
                    </a:prstGeom>
                  </pic:spPr>
                </pic:pic>
              </a:graphicData>
            </a:graphic>
          </wp:inline>
        </w:drawing>
      </w:r>
    </w:p>
    <w:p w14:paraId="69569D20" w14:textId="77777777" w:rsidR="002217D7" w:rsidRDefault="002217D7" w:rsidP="00A455F8">
      <w:pPr>
        <w:pStyle w:val="NoSpacing"/>
      </w:pPr>
    </w:p>
    <w:p w14:paraId="59E9F1A6" w14:textId="3D54A15F" w:rsidR="002217D7" w:rsidRDefault="002217D7" w:rsidP="00A455F8">
      <w:pPr>
        <w:pStyle w:val="NoSpacing"/>
      </w:pPr>
      <w:r>
        <w:t>Copy the Instance ID as it will be the password to initially access FGT</w:t>
      </w:r>
      <w:r w:rsidR="003D3926">
        <w:t xml:space="preserve"> (</w:t>
      </w:r>
      <w:r w:rsidR="003D3926" w:rsidRPr="00D44465">
        <w:rPr>
          <w:b/>
          <w:bCs/>
        </w:rPr>
        <w:t>admin/Instance ID</w:t>
      </w:r>
      <w:r w:rsidR="003D3926">
        <w:t>)</w:t>
      </w:r>
    </w:p>
    <w:p w14:paraId="37293C09" w14:textId="77777777" w:rsidR="003D3926" w:rsidRDefault="003D3926" w:rsidP="00A455F8">
      <w:pPr>
        <w:pStyle w:val="NoSpacing"/>
      </w:pPr>
    </w:p>
    <w:p w14:paraId="10189F9B" w14:textId="194E3304" w:rsidR="003D3926" w:rsidRDefault="00097C94" w:rsidP="00A455F8">
      <w:pPr>
        <w:pStyle w:val="NoSpacing"/>
      </w:pPr>
      <w:r>
        <w:rPr>
          <w:noProof/>
        </w:rPr>
        <w:drawing>
          <wp:inline distT="0" distB="0" distL="0" distR="0" wp14:anchorId="6807E4B6" wp14:editId="25963D17">
            <wp:extent cx="5943600" cy="2769235"/>
            <wp:effectExtent l="0" t="0" r="0" b="0"/>
            <wp:docPr id="6506748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674888" name="Picture 1" descr="A screenshot of a computer&#10;&#10;AI-generated content may be incorrect."/>
                    <pic:cNvPicPr/>
                  </pic:nvPicPr>
                  <pic:blipFill>
                    <a:blip r:embed="rId57"/>
                    <a:stretch>
                      <a:fillRect/>
                    </a:stretch>
                  </pic:blipFill>
                  <pic:spPr>
                    <a:xfrm>
                      <a:off x="0" y="0"/>
                      <a:ext cx="5943600" cy="2769235"/>
                    </a:xfrm>
                    <a:prstGeom prst="rect">
                      <a:avLst/>
                    </a:prstGeom>
                  </pic:spPr>
                </pic:pic>
              </a:graphicData>
            </a:graphic>
          </wp:inline>
        </w:drawing>
      </w:r>
    </w:p>
    <w:p w14:paraId="46CEEFD1" w14:textId="77777777" w:rsidR="00097C94" w:rsidRDefault="00097C94" w:rsidP="00A455F8">
      <w:pPr>
        <w:pStyle w:val="NoSpacing"/>
      </w:pPr>
    </w:p>
    <w:p w14:paraId="3A4202D5" w14:textId="4F9C2D50" w:rsidR="00097C94" w:rsidRDefault="004B2E7E" w:rsidP="00A455F8">
      <w:pPr>
        <w:pStyle w:val="NoSpacing"/>
      </w:pPr>
      <w:r>
        <w:rPr>
          <w:noProof/>
        </w:rPr>
        <w:lastRenderedPageBreak/>
        <w:drawing>
          <wp:inline distT="0" distB="0" distL="0" distR="0" wp14:anchorId="358332AD" wp14:editId="3D912B85">
            <wp:extent cx="5943600" cy="3189605"/>
            <wp:effectExtent l="0" t="0" r="0" b="0"/>
            <wp:docPr id="1814550138" name="Picture 1" descr="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550138" name="Picture 1" descr="Text&#10;&#10;AI-generated content may be incorrect."/>
                    <pic:cNvPicPr/>
                  </pic:nvPicPr>
                  <pic:blipFill>
                    <a:blip r:embed="rId58"/>
                    <a:stretch>
                      <a:fillRect/>
                    </a:stretch>
                  </pic:blipFill>
                  <pic:spPr>
                    <a:xfrm>
                      <a:off x="0" y="0"/>
                      <a:ext cx="5943600" cy="3189605"/>
                    </a:xfrm>
                    <a:prstGeom prst="rect">
                      <a:avLst/>
                    </a:prstGeom>
                  </pic:spPr>
                </pic:pic>
              </a:graphicData>
            </a:graphic>
          </wp:inline>
        </w:drawing>
      </w:r>
    </w:p>
    <w:sectPr w:rsidR="00097C94" w:rsidSect="00A67285">
      <w:pgSz w:w="12240" w:h="15840"/>
      <w:pgMar w:top="288" w:right="1440" w:bottom="288"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94F566C" w14:textId="77777777" w:rsidR="006C7CF8" w:rsidRDefault="006C7CF8" w:rsidP="00593DCC">
      <w:pPr>
        <w:spacing w:after="0" w:line="240" w:lineRule="auto"/>
      </w:pPr>
      <w:r>
        <w:separator/>
      </w:r>
    </w:p>
  </w:endnote>
  <w:endnote w:type="continuationSeparator" w:id="0">
    <w:p w14:paraId="0F8C77A6" w14:textId="77777777" w:rsidR="006C7CF8" w:rsidRDefault="006C7CF8" w:rsidP="00593DCC">
      <w:pPr>
        <w:spacing w:after="0" w:line="240" w:lineRule="auto"/>
      </w:pPr>
      <w:r>
        <w:continuationSeparator/>
      </w:r>
    </w:p>
  </w:endnote>
  <w:endnote w:type="continuationNotice" w:id="1">
    <w:p w14:paraId="3C1873BA" w14:textId="77777777" w:rsidR="006C7CF8" w:rsidRDefault="006C7CF8">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9F55357" w14:textId="77777777" w:rsidR="006C7CF8" w:rsidRDefault="006C7CF8" w:rsidP="00593DCC">
      <w:pPr>
        <w:spacing w:after="0" w:line="240" w:lineRule="auto"/>
      </w:pPr>
      <w:r>
        <w:separator/>
      </w:r>
    </w:p>
  </w:footnote>
  <w:footnote w:type="continuationSeparator" w:id="0">
    <w:p w14:paraId="367E9BB6" w14:textId="77777777" w:rsidR="006C7CF8" w:rsidRDefault="006C7CF8" w:rsidP="00593DCC">
      <w:pPr>
        <w:spacing w:after="0" w:line="240" w:lineRule="auto"/>
      </w:pPr>
      <w:r>
        <w:continuationSeparator/>
      </w:r>
    </w:p>
  </w:footnote>
  <w:footnote w:type="continuationNotice" w:id="1">
    <w:p w14:paraId="511C225E" w14:textId="77777777" w:rsidR="006C7CF8" w:rsidRDefault="006C7CF8">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FB38D7"/>
    <w:multiLevelType w:val="hybridMultilevel"/>
    <w:tmpl w:val="993E4B8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A84444"/>
    <w:multiLevelType w:val="hybridMultilevel"/>
    <w:tmpl w:val="1CB230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AA45F9"/>
    <w:multiLevelType w:val="hybridMultilevel"/>
    <w:tmpl w:val="457636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B60DEB"/>
    <w:multiLevelType w:val="hybridMultilevel"/>
    <w:tmpl w:val="5DB41B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E823103"/>
    <w:multiLevelType w:val="hybridMultilevel"/>
    <w:tmpl w:val="F5544D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0F116B9"/>
    <w:multiLevelType w:val="hybridMultilevel"/>
    <w:tmpl w:val="FD8EDA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9C1470B"/>
    <w:multiLevelType w:val="hybridMultilevel"/>
    <w:tmpl w:val="86D065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A741A2D"/>
    <w:multiLevelType w:val="hybridMultilevel"/>
    <w:tmpl w:val="F044F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83465DB"/>
    <w:multiLevelType w:val="hybridMultilevel"/>
    <w:tmpl w:val="25C69D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2D73806"/>
    <w:multiLevelType w:val="hybridMultilevel"/>
    <w:tmpl w:val="E1147BF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5E814E22"/>
    <w:multiLevelType w:val="hybridMultilevel"/>
    <w:tmpl w:val="56E629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6FB74B9"/>
    <w:multiLevelType w:val="hybridMultilevel"/>
    <w:tmpl w:val="813EA3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2F86383"/>
    <w:multiLevelType w:val="hybridMultilevel"/>
    <w:tmpl w:val="E4FE94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6AC6672"/>
    <w:multiLevelType w:val="hybridMultilevel"/>
    <w:tmpl w:val="77683C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73B6273"/>
    <w:multiLevelType w:val="hybridMultilevel"/>
    <w:tmpl w:val="24E024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F791534"/>
    <w:multiLevelType w:val="hybridMultilevel"/>
    <w:tmpl w:val="3A4249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278758927">
    <w:abstractNumId w:val="6"/>
  </w:num>
  <w:num w:numId="2" w16cid:durableId="1768573461">
    <w:abstractNumId w:val="9"/>
  </w:num>
  <w:num w:numId="3" w16cid:durableId="1303805810">
    <w:abstractNumId w:val="7"/>
  </w:num>
  <w:num w:numId="4" w16cid:durableId="1483421956">
    <w:abstractNumId w:val="1"/>
  </w:num>
  <w:num w:numId="5" w16cid:durableId="351030233">
    <w:abstractNumId w:val="0"/>
  </w:num>
  <w:num w:numId="6" w16cid:durableId="1027751459">
    <w:abstractNumId w:val="12"/>
  </w:num>
  <w:num w:numId="7" w16cid:durableId="125856858">
    <w:abstractNumId w:val="2"/>
  </w:num>
  <w:num w:numId="8" w16cid:durableId="267012504">
    <w:abstractNumId w:val="3"/>
  </w:num>
  <w:num w:numId="9" w16cid:durableId="737946050">
    <w:abstractNumId w:val="8"/>
  </w:num>
  <w:num w:numId="10" w16cid:durableId="222758678">
    <w:abstractNumId w:val="4"/>
  </w:num>
  <w:num w:numId="11" w16cid:durableId="820778818">
    <w:abstractNumId w:val="15"/>
  </w:num>
  <w:num w:numId="12" w16cid:durableId="2066103636">
    <w:abstractNumId w:val="14"/>
  </w:num>
  <w:num w:numId="13" w16cid:durableId="1469396084">
    <w:abstractNumId w:val="5"/>
  </w:num>
  <w:num w:numId="14" w16cid:durableId="923757404">
    <w:abstractNumId w:val="13"/>
  </w:num>
  <w:num w:numId="15" w16cid:durableId="606043576">
    <w:abstractNumId w:val="10"/>
  </w:num>
  <w:num w:numId="16" w16cid:durableId="390421285">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20"/>
  <w:proofState w:spelling="clean" w:grammar="clean"/>
  <w:revisionView w:markup="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455F8"/>
    <w:rsid w:val="00005711"/>
    <w:rsid w:val="00021731"/>
    <w:rsid w:val="00026E23"/>
    <w:rsid w:val="000430D5"/>
    <w:rsid w:val="00045A24"/>
    <w:rsid w:val="000565DE"/>
    <w:rsid w:val="00056BCA"/>
    <w:rsid w:val="00063C50"/>
    <w:rsid w:val="000665DB"/>
    <w:rsid w:val="0006780A"/>
    <w:rsid w:val="00071C53"/>
    <w:rsid w:val="00074C9C"/>
    <w:rsid w:val="00080088"/>
    <w:rsid w:val="0008114E"/>
    <w:rsid w:val="00081D38"/>
    <w:rsid w:val="000850DC"/>
    <w:rsid w:val="00085BE1"/>
    <w:rsid w:val="00097C94"/>
    <w:rsid w:val="000A5F1E"/>
    <w:rsid w:val="000B2246"/>
    <w:rsid w:val="000B622D"/>
    <w:rsid w:val="000C15E2"/>
    <w:rsid w:val="000C3551"/>
    <w:rsid w:val="000C6427"/>
    <w:rsid w:val="000D03DC"/>
    <w:rsid w:val="000D1649"/>
    <w:rsid w:val="000D7613"/>
    <w:rsid w:val="000E14A0"/>
    <w:rsid w:val="000E1D1E"/>
    <w:rsid w:val="000E28C2"/>
    <w:rsid w:val="000E37E3"/>
    <w:rsid w:val="000E432D"/>
    <w:rsid w:val="000E6FF4"/>
    <w:rsid w:val="0010402B"/>
    <w:rsid w:val="00120F65"/>
    <w:rsid w:val="00121A6C"/>
    <w:rsid w:val="00123B76"/>
    <w:rsid w:val="00125D33"/>
    <w:rsid w:val="0012614B"/>
    <w:rsid w:val="001400B4"/>
    <w:rsid w:val="001616E8"/>
    <w:rsid w:val="00175009"/>
    <w:rsid w:val="00176F5A"/>
    <w:rsid w:val="00177DAC"/>
    <w:rsid w:val="00193244"/>
    <w:rsid w:val="0019766E"/>
    <w:rsid w:val="001A7FEA"/>
    <w:rsid w:val="001B12D5"/>
    <w:rsid w:val="001C0B83"/>
    <w:rsid w:val="0020182F"/>
    <w:rsid w:val="0020343C"/>
    <w:rsid w:val="00203E60"/>
    <w:rsid w:val="00217955"/>
    <w:rsid w:val="002217D7"/>
    <w:rsid w:val="00221A44"/>
    <w:rsid w:val="002467F2"/>
    <w:rsid w:val="0026622A"/>
    <w:rsid w:val="002861F7"/>
    <w:rsid w:val="002A366C"/>
    <w:rsid w:val="002A6136"/>
    <w:rsid w:val="002B19DA"/>
    <w:rsid w:val="002C44B2"/>
    <w:rsid w:val="002C5450"/>
    <w:rsid w:val="002D5E02"/>
    <w:rsid w:val="002E746F"/>
    <w:rsid w:val="002F3919"/>
    <w:rsid w:val="00305AE7"/>
    <w:rsid w:val="00307EA3"/>
    <w:rsid w:val="00314DF7"/>
    <w:rsid w:val="0033226D"/>
    <w:rsid w:val="00334D3A"/>
    <w:rsid w:val="003415A8"/>
    <w:rsid w:val="0035049B"/>
    <w:rsid w:val="00360BBF"/>
    <w:rsid w:val="00366B1C"/>
    <w:rsid w:val="00371197"/>
    <w:rsid w:val="00373B37"/>
    <w:rsid w:val="003C00F4"/>
    <w:rsid w:val="003C2D05"/>
    <w:rsid w:val="003D1FA4"/>
    <w:rsid w:val="003D3926"/>
    <w:rsid w:val="003E1122"/>
    <w:rsid w:val="003E294D"/>
    <w:rsid w:val="003F65D8"/>
    <w:rsid w:val="00405609"/>
    <w:rsid w:val="004269DA"/>
    <w:rsid w:val="00452A0D"/>
    <w:rsid w:val="00462ABD"/>
    <w:rsid w:val="004641B3"/>
    <w:rsid w:val="004739A2"/>
    <w:rsid w:val="00481912"/>
    <w:rsid w:val="0049191A"/>
    <w:rsid w:val="00497145"/>
    <w:rsid w:val="00497981"/>
    <w:rsid w:val="004A310E"/>
    <w:rsid w:val="004A7CA4"/>
    <w:rsid w:val="004B2E7E"/>
    <w:rsid w:val="004C4669"/>
    <w:rsid w:val="004C768E"/>
    <w:rsid w:val="004D701B"/>
    <w:rsid w:val="004E0FE5"/>
    <w:rsid w:val="004E13C5"/>
    <w:rsid w:val="004E453B"/>
    <w:rsid w:val="004E7A23"/>
    <w:rsid w:val="004F4913"/>
    <w:rsid w:val="005118F7"/>
    <w:rsid w:val="00516B3D"/>
    <w:rsid w:val="0052405B"/>
    <w:rsid w:val="00524DCE"/>
    <w:rsid w:val="00527490"/>
    <w:rsid w:val="00535BE2"/>
    <w:rsid w:val="00543402"/>
    <w:rsid w:val="00567E18"/>
    <w:rsid w:val="00574058"/>
    <w:rsid w:val="0057740D"/>
    <w:rsid w:val="005857BB"/>
    <w:rsid w:val="005860C9"/>
    <w:rsid w:val="00593DCC"/>
    <w:rsid w:val="00593FDD"/>
    <w:rsid w:val="005A0E9E"/>
    <w:rsid w:val="005A20FD"/>
    <w:rsid w:val="005A622A"/>
    <w:rsid w:val="005C50D9"/>
    <w:rsid w:val="005C66D2"/>
    <w:rsid w:val="005D2796"/>
    <w:rsid w:val="005D72B3"/>
    <w:rsid w:val="005E31BD"/>
    <w:rsid w:val="005F0942"/>
    <w:rsid w:val="005F2336"/>
    <w:rsid w:val="005F343A"/>
    <w:rsid w:val="006149E0"/>
    <w:rsid w:val="00617948"/>
    <w:rsid w:val="00625252"/>
    <w:rsid w:val="00625EF0"/>
    <w:rsid w:val="00627939"/>
    <w:rsid w:val="0064259C"/>
    <w:rsid w:val="006515EE"/>
    <w:rsid w:val="00651B70"/>
    <w:rsid w:val="00657AA8"/>
    <w:rsid w:val="0067670F"/>
    <w:rsid w:val="006A5D9B"/>
    <w:rsid w:val="006B502A"/>
    <w:rsid w:val="006C0680"/>
    <w:rsid w:val="006C7CF8"/>
    <w:rsid w:val="006D4B91"/>
    <w:rsid w:val="006D7D94"/>
    <w:rsid w:val="006E2202"/>
    <w:rsid w:val="006E2DD7"/>
    <w:rsid w:val="006F3335"/>
    <w:rsid w:val="006F5561"/>
    <w:rsid w:val="006F5DFA"/>
    <w:rsid w:val="007245CC"/>
    <w:rsid w:val="0074149A"/>
    <w:rsid w:val="007476F4"/>
    <w:rsid w:val="00747CF2"/>
    <w:rsid w:val="007537FC"/>
    <w:rsid w:val="00755D62"/>
    <w:rsid w:val="007619B9"/>
    <w:rsid w:val="00772DB6"/>
    <w:rsid w:val="00782DF7"/>
    <w:rsid w:val="00783FA5"/>
    <w:rsid w:val="007934B9"/>
    <w:rsid w:val="00793656"/>
    <w:rsid w:val="007A4733"/>
    <w:rsid w:val="007A5B8D"/>
    <w:rsid w:val="007A65F8"/>
    <w:rsid w:val="007C180A"/>
    <w:rsid w:val="007C192C"/>
    <w:rsid w:val="007C365C"/>
    <w:rsid w:val="007C41B9"/>
    <w:rsid w:val="007D2DB1"/>
    <w:rsid w:val="007D5C4D"/>
    <w:rsid w:val="007F5186"/>
    <w:rsid w:val="007F7F27"/>
    <w:rsid w:val="00810D7D"/>
    <w:rsid w:val="00813932"/>
    <w:rsid w:val="00816A28"/>
    <w:rsid w:val="00816BA5"/>
    <w:rsid w:val="00872999"/>
    <w:rsid w:val="0088117B"/>
    <w:rsid w:val="008858F6"/>
    <w:rsid w:val="008878D6"/>
    <w:rsid w:val="008A126E"/>
    <w:rsid w:val="008C58C1"/>
    <w:rsid w:val="008F7890"/>
    <w:rsid w:val="0091078B"/>
    <w:rsid w:val="009115DF"/>
    <w:rsid w:val="00917642"/>
    <w:rsid w:val="009319B7"/>
    <w:rsid w:val="00932177"/>
    <w:rsid w:val="00932ADD"/>
    <w:rsid w:val="00936380"/>
    <w:rsid w:val="00966346"/>
    <w:rsid w:val="00972D6A"/>
    <w:rsid w:val="00975F18"/>
    <w:rsid w:val="0099000C"/>
    <w:rsid w:val="00996F30"/>
    <w:rsid w:val="009B16AB"/>
    <w:rsid w:val="009C0635"/>
    <w:rsid w:val="009D11F7"/>
    <w:rsid w:val="009D6FDD"/>
    <w:rsid w:val="009E2298"/>
    <w:rsid w:val="009E3D11"/>
    <w:rsid w:val="009F0B2A"/>
    <w:rsid w:val="00A00B66"/>
    <w:rsid w:val="00A16C21"/>
    <w:rsid w:val="00A225D0"/>
    <w:rsid w:val="00A354FC"/>
    <w:rsid w:val="00A42BEB"/>
    <w:rsid w:val="00A455F8"/>
    <w:rsid w:val="00A536C1"/>
    <w:rsid w:val="00A5515C"/>
    <w:rsid w:val="00A56455"/>
    <w:rsid w:val="00A67285"/>
    <w:rsid w:val="00A812FD"/>
    <w:rsid w:val="00A95D0C"/>
    <w:rsid w:val="00AA3144"/>
    <w:rsid w:val="00AB6EAC"/>
    <w:rsid w:val="00AC7985"/>
    <w:rsid w:val="00AD23FB"/>
    <w:rsid w:val="00AF24B6"/>
    <w:rsid w:val="00B03359"/>
    <w:rsid w:val="00B03AF2"/>
    <w:rsid w:val="00B12D04"/>
    <w:rsid w:val="00B15B59"/>
    <w:rsid w:val="00B236E8"/>
    <w:rsid w:val="00B257C7"/>
    <w:rsid w:val="00B50198"/>
    <w:rsid w:val="00B536BC"/>
    <w:rsid w:val="00B53B3A"/>
    <w:rsid w:val="00B6113A"/>
    <w:rsid w:val="00B84A5F"/>
    <w:rsid w:val="00B87078"/>
    <w:rsid w:val="00B92672"/>
    <w:rsid w:val="00BA3A51"/>
    <w:rsid w:val="00BA7EAF"/>
    <w:rsid w:val="00BB152A"/>
    <w:rsid w:val="00BC1AC5"/>
    <w:rsid w:val="00BC2B6D"/>
    <w:rsid w:val="00BC491C"/>
    <w:rsid w:val="00BC6ABA"/>
    <w:rsid w:val="00BD5BD9"/>
    <w:rsid w:val="00BF25C6"/>
    <w:rsid w:val="00C0115B"/>
    <w:rsid w:val="00C05165"/>
    <w:rsid w:val="00C166BB"/>
    <w:rsid w:val="00C1677A"/>
    <w:rsid w:val="00C2071E"/>
    <w:rsid w:val="00C252E6"/>
    <w:rsid w:val="00C312AC"/>
    <w:rsid w:val="00C32245"/>
    <w:rsid w:val="00C3285C"/>
    <w:rsid w:val="00C36CC8"/>
    <w:rsid w:val="00C45B15"/>
    <w:rsid w:val="00C50CBB"/>
    <w:rsid w:val="00C616B2"/>
    <w:rsid w:val="00C625CA"/>
    <w:rsid w:val="00C73406"/>
    <w:rsid w:val="00C87A81"/>
    <w:rsid w:val="00CB4010"/>
    <w:rsid w:val="00CC164B"/>
    <w:rsid w:val="00CD102B"/>
    <w:rsid w:val="00CE077B"/>
    <w:rsid w:val="00CE5618"/>
    <w:rsid w:val="00CF555E"/>
    <w:rsid w:val="00CF5CB2"/>
    <w:rsid w:val="00CF74ED"/>
    <w:rsid w:val="00D20498"/>
    <w:rsid w:val="00D2613E"/>
    <w:rsid w:val="00D44465"/>
    <w:rsid w:val="00D471FA"/>
    <w:rsid w:val="00D53B2D"/>
    <w:rsid w:val="00D61BB4"/>
    <w:rsid w:val="00D621D1"/>
    <w:rsid w:val="00D66FFD"/>
    <w:rsid w:val="00D72981"/>
    <w:rsid w:val="00D73C68"/>
    <w:rsid w:val="00D76683"/>
    <w:rsid w:val="00D938AC"/>
    <w:rsid w:val="00D97D49"/>
    <w:rsid w:val="00DC18DE"/>
    <w:rsid w:val="00DD00EA"/>
    <w:rsid w:val="00DD1B05"/>
    <w:rsid w:val="00DE3849"/>
    <w:rsid w:val="00DF4C9A"/>
    <w:rsid w:val="00E04C2E"/>
    <w:rsid w:val="00E146F2"/>
    <w:rsid w:val="00E25F21"/>
    <w:rsid w:val="00E2700F"/>
    <w:rsid w:val="00E34EC6"/>
    <w:rsid w:val="00E40FB4"/>
    <w:rsid w:val="00E41502"/>
    <w:rsid w:val="00E460DF"/>
    <w:rsid w:val="00E54679"/>
    <w:rsid w:val="00E60089"/>
    <w:rsid w:val="00E67E60"/>
    <w:rsid w:val="00E81938"/>
    <w:rsid w:val="00E91F6E"/>
    <w:rsid w:val="00EA2C4C"/>
    <w:rsid w:val="00EA4D16"/>
    <w:rsid w:val="00EB1592"/>
    <w:rsid w:val="00EB79D4"/>
    <w:rsid w:val="00EB7E7E"/>
    <w:rsid w:val="00EC4C48"/>
    <w:rsid w:val="00F00FBC"/>
    <w:rsid w:val="00F13408"/>
    <w:rsid w:val="00F2745A"/>
    <w:rsid w:val="00F30B6E"/>
    <w:rsid w:val="00F4324A"/>
    <w:rsid w:val="00F60E4C"/>
    <w:rsid w:val="00F632AD"/>
    <w:rsid w:val="00F65060"/>
    <w:rsid w:val="00F70F8F"/>
    <w:rsid w:val="00F73ED8"/>
    <w:rsid w:val="00F755EA"/>
    <w:rsid w:val="00F803C8"/>
    <w:rsid w:val="00F878E1"/>
    <w:rsid w:val="00F91F19"/>
    <w:rsid w:val="00F9298A"/>
    <w:rsid w:val="00FA0887"/>
    <w:rsid w:val="00FA5D36"/>
    <w:rsid w:val="00FA5FD9"/>
    <w:rsid w:val="00FC2EC2"/>
    <w:rsid w:val="00FD7B3D"/>
    <w:rsid w:val="00FE0FF0"/>
    <w:rsid w:val="00FF0BF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54B2DB"/>
  <w15:chartTrackingRefBased/>
  <w15:docId w15:val="{45768140-5A65-4ABB-A8D0-347A1442BF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455F8"/>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A455F8"/>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A455F8"/>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A455F8"/>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A455F8"/>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A455F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455F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455F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455F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455F8"/>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A455F8"/>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A455F8"/>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A455F8"/>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A455F8"/>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455F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455F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455F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455F8"/>
    <w:rPr>
      <w:rFonts w:eastAsiaTheme="majorEastAsia" w:cstheme="majorBidi"/>
      <w:color w:val="272727" w:themeColor="text1" w:themeTint="D8"/>
    </w:rPr>
  </w:style>
  <w:style w:type="paragraph" w:styleId="Title">
    <w:name w:val="Title"/>
    <w:basedOn w:val="Normal"/>
    <w:next w:val="Normal"/>
    <w:link w:val="TitleChar"/>
    <w:uiPriority w:val="10"/>
    <w:qFormat/>
    <w:rsid w:val="00A455F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455F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455F8"/>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455F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455F8"/>
    <w:pPr>
      <w:spacing w:before="160"/>
      <w:jc w:val="center"/>
    </w:pPr>
    <w:rPr>
      <w:i/>
      <w:iCs/>
      <w:color w:val="404040" w:themeColor="text1" w:themeTint="BF"/>
    </w:rPr>
  </w:style>
  <w:style w:type="character" w:customStyle="1" w:styleId="QuoteChar">
    <w:name w:val="Quote Char"/>
    <w:basedOn w:val="DefaultParagraphFont"/>
    <w:link w:val="Quote"/>
    <w:uiPriority w:val="29"/>
    <w:rsid w:val="00A455F8"/>
    <w:rPr>
      <w:i/>
      <w:iCs/>
      <w:color w:val="404040" w:themeColor="text1" w:themeTint="BF"/>
    </w:rPr>
  </w:style>
  <w:style w:type="paragraph" w:styleId="ListParagraph">
    <w:name w:val="List Paragraph"/>
    <w:basedOn w:val="Normal"/>
    <w:uiPriority w:val="34"/>
    <w:qFormat/>
    <w:rsid w:val="00A455F8"/>
    <w:pPr>
      <w:ind w:left="720"/>
      <w:contextualSpacing/>
    </w:pPr>
  </w:style>
  <w:style w:type="character" w:styleId="IntenseEmphasis">
    <w:name w:val="Intense Emphasis"/>
    <w:basedOn w:val="DefaultParagraphFont"/>
    <w:uiPriority w:val="21"/>
    <w:qFormat/>
    <w:rsid w:val="00A455F8"/>
    <w:rPr>
      <w:i/>
      <w:iCs/>
      <w:color w:val="0F4761" w:themeColor="accent1" w:themeShade="BF"/>
    </w:rPr>
  </w:style>
  <w:style w:type="paragraph" w:styleId="IntenseQuote">
    <w:name w:val="Intense Quote"/>
    <w:basedOn w:val="Normal"/>
    <w:next w:val="Normal"/>
    <w:link w:val="IntenseQuoteChar"/>
    <w:uiPriority w:val="30"/>
    <w:qFormat/>
    <w:rsid w:val="00A455F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A455F8"/>
    <w:rPr>
      <w:i/>
      <w:iCs/>
      <w:color w:val="0F4761" w:themeColor="accent1" w:themeShade="BF"/>
    </w:rPr>
  </w:style>
  <w:style w:type="character" w:styleId="IntenseReference">
    <w:name w:val="Intense Reference"/>
    <w:basedOn w:val="DefaultParagraphFont"/>
    <w:uiPriority w:val="32"/>
    <w:qFormat/>
    <w:rsid w:val="00A455F8"/>
    <w:rPr>
      <w:b/>
      <w:bCs/>
      <w:smallCaps/>
      <w:color w:val="0F4761" w:themeColor="accent1" w:themeShade="BF"/>
      <w:spacing w:val="5"/>
    </w:rPr>
  </w:style>
  <w:style w:type="paragraph" w:styleId="NoSpacing">
    <w:name w:val="No Spacing"/>
    <w:uiPriority w:val="1"/>
    <w:qFormat/>
    <w:rsid w:val="00A455F8"/>
    <w:pPr>
      <w:spacing w:after="0" w:line="240" w:lineRule="auto"/>
    </w:pPr>
  </w:style>
  <w:style w:type="character" w:styleId="Hyperlink">
    <w:name w:val="Hyperlink"/>
    <w:basedOn w:val="DefaultParagraphFont"/>
    <w:uiPriority w:val="99"/>
    <w:unhideWhenUsed/>
    <w:rsid w:val="00F60E4C"/>
    <w:rPr>
      <w:color w:val="467886" w:themeColor="hyperlink"/>
      <w:u w:val="single"/>
    </w:rPr>
  </w:style>
  <w:style w:type="character" w:styleId="UnresolvedMention">
    <w:name w:val="Unresolved Mention"/>
    <w:basedOn w:val="DefaultParagraphFont"/>
    <w:uiPriority w:val="99"/>
    <w:semiHidden/>
    <w:unhideWhenUsed/>
    <w:rsid w:val="00F60E4C"/>
    <w:rPr>
      <w:color w:val="605E5C"/>
      <w:shd w:val="clear" w:color="auto" w:fill="E1DFDD"/>
    </w:rPr>
  </w:style>
  <w:style w:type="character" w:styleId="FollowedHyperlink">
    <w:name w:val="FollowedHyperlink"/>
    <w:basedOn w:val="DefaultParagraphFont"/>
    <w:uiPriority w:val="99"/>
    <w:semiHidden/>
    <w:unhideWhenUsed/>
    <w:rsid w:val="00C616B2"/>
    <w:rPr>
      <w:color w:val="96607D" w:themeColor="followedHyperlink"/>
      <w:u w:val="single"/>
    </w:rPr>
  </w:style>
  <w:style w:type="paragraph" w:styleId="Header">
    <w:name w:val="header"/>
    <w:basedOn w:val="Normal"/>
    <w:link w:val="HeaderChar"/>
    <w:uiPriority w:val="99"/>
    <w:unhideWhenUsed/>
    <w:rsid w:val="00593DCC"/>
    <w:pPr>
      <w:tabs>
        <w:tab w:val="center" w:pos="4680"/>
        <w:tab w:val="right" w:pos="9360"/>
      </w:tabs>
      <w:spacing w:after="0" w:line="240" w:lineRule="auto"/>
    </w:pPr>
  </w:style>
  <w:style w:type="character" w:customStyle="1" w:styleId="HeaderChar">
    <w:name w:val="Header Char"/>
    <w:basedOn w:val="DefaultParagraphFont"/>
    <w:link w:val="Header"/>
    <w:uiPriority w:val="99"/>
    <w:rsid w:val="00593DCC"/>
  </w:style>
  <w:style w:type="paragraph" w:styleId="Footer">
    <w:name w:val="footer"/>
    <w:basedOn w:val="Normal"/>
    <w:link w:val="FooterChar"/>
    <w:uiPriority w:val="99"/>
    <w:unhideWhenUsed/>
    <w:rsid w:val="00593DCC"/>
    <w:pPr>
      <w:tabs>
        <w:tab w:val="center" w:pos="4680"/>
        <w:tab w:val="right" w:pos="9360"/>
      </w:tabs>
      <w:spacing w:after="0" w:line="240" w:lineRule="auto"/>
    </w:pPr>
  </w:style>
  <w:style w:type="character" w:customStyle="1" w:styleId="FooterChar">
    <w:name w:val="Footer Char"/>
    <w:basedOn w:val="DefaultParagraphFont"/>
    <w:link w:val="Footer"/>
    <w:uiPriority w:val="99"/>
    <w:rsid w:val="00593DC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95487934">
      <w:bodyDiv w:val="1"/>
      <w:marLeft w:val="0"/>
      <w:marRight w:val="0"/>
      <w:marTop w:val="0"/>
      <w:marBottom w:val="0"/>
      <w:divBdr>
        <w:top w:val="none" w:sz="0" w:space="0" w:color="auto"/>
        <w:left w:val="none" w:sz="0" w:space="0" w:color="auto"/>
        <w:bottom w:val="none" w:sz="0" w:space="0" w:color="auto"/>
        <w:right w:val="none" w:sz="0" w:space="0" w:color="auto"/>
      </w:divBdr>
    </w:div>
    <w:div w:id="17651066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8035DA-325C-4D7C-9595-B4421BCC2E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374</TotalTime>
  <Pages>22</Pages>
  <Words>983</Words>
  <Characters>5608</Characters>
  <Application>Microsoft Office Word</Application>
  <DocSecurity>0</DocSecurity>
  <Lines>46</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Rob Imhof</dc:creator>
  <cp:keywords/>
  <dc:description/>
  <cp:lastModifiedBy>Rob Imhof</cp:lastModifiedBy>
  <cp:revision>307</cp:revision>
  <dcterms:created xsi:type="dcterms:W3CDTF">2025-02-11T14:30:00Z</dcterms:created>
  <dcterms:modified xsi:type="dcterms:W3CDTF">2025-03-31T13:36:00Z</dcterms:modified>
</cp:coreProperties>
</file>